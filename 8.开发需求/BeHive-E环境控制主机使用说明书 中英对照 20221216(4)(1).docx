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731B" w:rsidRDefault="00516283">
      <w:pPr>
        <w:jc w:val="center"/>
        <w:rPr>
          <w:rFonts w:ascii="新宋体" w:eastAsia="新宋体" w:hAnsi="新宋体" w:cs="Courier New"/>
          <w:b/>
          <w:bCs/>
          <w:kern w:val="44"/>
          <w:sz w:val="44"/>
          <w:szCs w:val="44"/>
        </w:rPr>
      </w:pPr>
      <w:r>
        <w:rPr>
          <w:rFonts w:ascii="新宋体" w:eastAsia="新宋体" w:hAnsi="新宋体" w:cs="Courier New" w:hint="eastAsia"/>
          <w:b/>
          <w:bCs/>
          <w:kern w:val="44"/>
          <w:sz w:val="44"/>
          <w:szCs w:val="44"/>
        </w:rPr>
        <w:t>BeHive-E环境控制主机</w:t>
      </w:r>
    </w:p>
    <w:p w:rsidR="0086731B" w:rsidRDefault="00516283">
      <w:pPr>
        <w:jc w:val="center"/>
        <w:rPr>
          <w:rFonts w:ascii="新宋体" w:eastAsia="新宋体" w:hAnsi="新宋体" w:cs="Courier New"/>
          <w:b/>
          <w:bCs/>
          <w:kern w:val="44"/>
          <w:sz w:val="44"/>
          <w:szCs w:val="44"/>
        </w:rPr>
      </w:pPr>
      <w:r>
        <w:rPr>
          <w:rFonts w:ascii="新宋体" w:eastAsia="新宋体" w:hAnsi="新宋体" w:cs="Courier New" w:hint="eastAsia"/>
          <w:b/>
          <w:bCs/>
          <w:kern w:val="44"/>
          <w:sz w:val="44"/>
          <w:szCs w:val="44"/>
        </w:rPr>
        <w:t xml:space="preserve">BeHive-E Environmental Control Unit </w:t>
      </w:r>
    </w:p>
    <w:p w:rsidR="0086731B" w:rsidRDefault="00516283">
      <w:pPr>
        <w:jc w:val="center"/>
        <w:rPr>
          <w:rFonts w:ascii="新宋体" w:eastAsia="新宋体" w:hAnsi="新宋体" w:cs="Courier New"/>
          <w:b/>
          <w:bCs/>
          <w:kern w:val="44"/>
          <w:sz w:val="44"/>
          <w:szCs w:val="44"/>
        </w:rPr>
      </w:pPr>
      <w:r>
        <w:rPr>
          <w:rFonts w:ascii="新宋体" w:eastAsia="新宋体" w:hAnsi="新宋体" w:cs="Courier New" w:hint="eastAsia"/>
          <w:b/>
          <w:bCs/>
          <w:kern w:val="44"/>
          <w:sz w:val="44"/>
          <w:szCs w:val="44"/>
        </w:rPr>
        <w:t>使用说明书</w:t>
      </w:r>
    </w:p>
    <w:p w:rsidR="0086731B" w:rsidRDefault="00516283">
      <w:pPr>
        <w:jc w:val="center"/>
        <w:rPr>
          <w:rFonts w:ascii="新宋体" w:eastAsia="新宋体" w:hAnsi="新宋体" w:cs="Courier New"/>
          <w:b/>
          <w:bCs/>
          <w:kern w:val="44"/>
          <w:sz w:val="44"/>
          <w:szCs w:val="44"/>
        </w:rPr>
      </w:pPr>
      <w:r>
        <w:rPr>
          <w:rFonts w:ascii="新宋体" w:eastAsia="新宋体" w:hAnsi="新宋体" w:cs="Courier New" w:hint="eastAsia"/>
          <w:b/>
          <w:bCs/>
          <w:kern w:val="44"/>
          <w:sz w:val="44"/>
          <w:szCs w:val="44"/>
        </w:rPr>
        <w:t>Instruction Manual</w:t>
      </w:r>
    </w:p>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86731B">
      <w:pPr>
        <w:tabs>
          <w:tab w:val="left" w:pos="6400"/>
        </w:tabs>
      </w:pPr>
    </w:p>
    <w:p w:rsidR="0086731B" w:rsidRDefault="00516283">
      <w:pPr>
        <w:tabs>
          <w:tab w:val="left" w:pos="6400"/>
        </w:tabs>
      </w:pPr>
      <w:r>
        <w:tab/>
      </w:r>
    </w:p>
    <w:tbl>
      <w:tblPr>
        <w:tblStyle w:val="a7"/>
        <w:tblW w:w="0" w:type="auto"/>
        <w:tblLook w:val="04A0"/>
      </w:tblPr>
      <w:tblGrid>
        <w:gridCol w:w="1420"/>
        <w:gridCol w:w="1420"/>
        <w:gridCol w:w="1420"/>
        <w:gridCol w:w="1420"/>
        <w:gridCol w:w="1421"/>
        <w:gridCol w:w="1421"/>
      </w:tblGrid>
      <w:tr w:rsidR="0086731B">
        <w:tc>
          <w:tcPr>
            <w:tcW w:w="1420"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编 制</w:t>
            </w:r>
          </w:p>
        </w:tc>
        <w:tc>
          <w:tcPr>
            <w:tcW w:w="1420" w:type="dxa"/>
            <w:vAlign w:val="center"/>
          </w:tcPr>
          <w:p w:rsidR="0086731B" w:rsidRDefault="0086731B">
            <w:pPr>
              <w:jc w:val="center"/>
              <w:rPr>
                <w:rFonts w:ascii="方正正纤黑简体" w:eastAsia="方正正纤黑简体" w:hAnsi="Times New Roman" w:cs="Times New Roman"/>
                <w:kern w:val="0"/>
                <w:sz w:val="32"/>
                <w:szCs w:val="32"/>
              </w:rPr>
            </w:pPr>
          </w:p>
        </w:tc>
        <w:tc>
          <w:tcPr>
            <w:tcW w:w="1420"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审 核</w:t>
            </w:r>
          </w:p>
        </w:tc>
        <w:tc>
          <w:tcPr>
            <w:tcW w:w="1420" w:type="dxa"/>
            <w:vAlign w:val="center"/>
          </w:tcPr>
          <w:p w:rsidR="0086731B" w:rsidRDefault="0086731B">
            <w:pPr>
              <w:jc w:val="center"/>
              <w:rPr>
                <w:rFonts w:ascii="方正正纤黑简体" w:eastAsia="方正正纤黑简体" w:hAnsi="Times New Roman" w:cs="Times New Roman"/>
                <w:kern w:val="0"/>
                <w:sz w:val="32"/>
                <w:szCs w:val="32"/>
              </w:rPr>
            </w:pPr>
          </w:p>
        </w:tc>
        <w:tc>
          <w:tcPr>
            <w:tcW w:w="1421"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批 准</w:t>
            </w:r>
          </w:p>
        </w:tc>
        <w:tc>
          <w:tcPr>
            <w:tcW w:w="1421" w:type="dxa"/>
            <w:vAlign w:val="center"/>
          </w:tcPr>
          <w:p w:rsidR="0086731B" w:rsidRDefault="0086731B">
            <w:pPr>
              <w:jc w:val="center"/>
              <w:rPr>
                <w:rFonts w:ascii="方正正纤黑简体" w:eastAsia="方正正纤黑简体" w:hAnsi="Times New Roman" w:cs="Times New Roman"/>
                <w:kern w:val="0"/>
                <w:sz w:val="24"/>
                <w:szCs w:val="24"/>
              </w:rPr>
            </w:pPr>
          </w:p>
        </w:tc>
      </w:tr>
      <w:tr w:rsidR="0086731B">
        <w:tc>
          <w:tcPr>
            <w:tcW w:w="1420"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日 期</w:t>
            </w:r>
          </w:p>
        </w:tc>
        <w:tc>
          <w:tcPr>
            <w:tcW w:w="1420" w:type="dxa"/>
            <w:vAlign w:val="center"/>
          </w:tcPr>
          <w:p w:rsidR="0086731B" w:rsidRDefault="0086731B">
            <w:pPr>
              <w:jc w:val="center"/>
              <w:rPr>
                <w:rFonts w:ascii="方正正纤黑简体" w:eastAsia="方正正纤黑简体" w:hAnsi="Times New Roman" w:cs="Times New Roman"/>
                <w:kern w:val="0"/>
                <w:sz w:val="32"/>
                <w:szCs w:val="32"/>
              </w:rPr>
            </w:pPr>
          </w:p>
        </w:tc>
        <w:tc>
          <w:tcPr>
            <w:tcW w:w="1420"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日 期</w:t>
            </w:r>
          </w:p>
        </w:tc>
        <w:tc>
          <w:tcPr>
            <w:tcW w:w="1420" w:type="dxa"/>
            <w:vAlign w:val="center"/>
          </w:tcPr>
          <w:p w:rsidR="0086731B" w:rsidRDefault="0086731B">
            <w:pPr>
              <w:jc w:val="center"/>
              <w:rPr>
                <w:rFonts w:ascii="方正正纤黑简体" w:eastAsia="方正正纤黑简体" w:hAnsi="Times New Roman" w:cs="Times New Roman"/>
                <w:kern w:val="0"/>
                <w:sz w:val="32"/>
                <w:szCs w:val="32"/>
              </w:rPr>
            </w:pPr>
          </w:p>
        </w:tc>
        <w:tc>
          <w:tcPr>
            <w:tcW w:w="1421" w:type="dxa"/>
            <w:vAlign w:val="center"/>
          </w:tcPr>
          <w:p w:rsidR="0086731B" w:rsidRDefault="00516283">
            <w:pPr>
              <w:jc w:val="center"/>
              <w:rPr>
                <w:rFonts w:ascii="方正正纤黑简体" w:eastAsia="方正正纤黑简体" w:hAnsi="Times New Roman" w:cs="Times New Roman"/>
                <w:kern w:val="0"/>
                <w:sz w:val="32"/>
                <w:szCs w:val="32"/>
              </w:rPr>
            </w:pPr>
            <w:r>
              <w:rPr>
                <w:rFonts w:ascii="方正正纤黑简体" w:eastAsia="方正正纤黑简体" w:hAnsi="Times New Roman" w:cs="Times New Roman" w:hint="eastAsia"/>
                <w:kern w:val="0"/>
                <w:sz w:val="32"/>
                <w:szCs w:val="32"/>
              </w:rPr>
              <w:t>日 期</w:t>
            </w:r>
          </w:p>
        </w:tc>
        <w:tc>
          <w:tcPr>
            <w:tcW w:w="1421" w:type="dxa"/>
            <w:vAlign w:val="center"/>
          </w:tcPr>
          <w:p w:rsidR="0086731B" w:rsidRDefault="0086731B">
            <w:pPr>
              <w:jc w:val="center"/>
              <w:rPr>
                <w:rFonts w:ascii="方正正纤黑简体" w:eastAsia="方正正纤黑简体" w:hAnsi="Times New Roman" w:cs="Times New Roman"/>
                <w:kern w:val="0"/>
                <w:sz w:val="32"/>
                <w:szCs w:val="32"/>
              </w:rPr>
            </w:pPr>
          </w:p>
        </w:tc>
      </w:tr>
      <w:tr w:rsidR="0086731B">
        <w:tc>
          <w:tcPr>
            <w:tcW w:w="1420" w:type="dxa"/>
          </w:tcPr>
          <w:p w:rsidR="0086731B" w:rsidRDefault="00516283">
            <w:pPr>
              <w:rPr>
                <w:rFonts w:ascii="新宋体" w:eastAsia="新宋体" w:hAnsi="新宋体" w:cs="Courier New"/>
                <w:kern w:val="0"/>
                <w:sz w:val="32"/>
                <w:szCs w:val="32"/>
              </w:rPr>
            </w:pPr>
            <w:r>
              <w:rPr>
                <w:rFonts w:ascii="方正正纤黑简体" w:eastAsia="方正正纤黑简体" w:hAnsi="Times New Roman" w:cs="Times New Roman" w:hint="eastAsia"/>
                <w:kern w:val="0"/>
                <w:sz w:val="32"/>
                <w:szCs w:val="32"/>
              </w:rPr>
              <w:t>发放范围</w:t>
            </w:r>
          </w:p>
        </w:tc>
        <w:tc>
          <w:tcPr>
            <w:tcW w:w="7102" w:type="dxa"/>
            <w:gridSpan w:val="5"/>
          </w:tcPr>
          <w:p w:rsidR="0086731B" w:rsidRDefault="0086731B">
            <w:pPr>
              <w:rPr>
                <w:rFonts w:ascii="新宋体" w:eastAsia="新宋体" w:hAnsi="新宋体" w:cs="Courier New"/>
                <w:kern w:val="0"/>
                <w:sz w:val="32"/>
                <w:szCs w:val="32"/>
              </w:rPr>
            </w:pPr>
          </w:p>
        </w:tc>
      </w:tr>
    </w:tbl>
    <w:p w:rsidR="0086731B" w:rsidRDefault="0086731B">
      <w:pPr>
        <w:tabs>
          <w:tab w:val="left" w:pos="6400"/>
        </w:tabs>
      </w:pPr>
    </w:p>
    <w:p w:rsidR="0086731B" w:rsidRDefault="00516283">
      <w:pPr>
        <w:pStyle w:val="1"/>
        <w:numPr>
          <w:ilvl w:val="0"/>
          <w:numId w:val="0"/>
        </w:numPr>
        <w:jc w:val="center"/>
        <w:rPr>
          <w:rFonts w:ascii="新宋体" w:eastAsia="新宋体" w:hAnsi="新宋体" w:cs="Courier New"/>
        </w:rPr>
      </w:pPr>
      <w:r>
        <w:br w:type="page"/>
      </w:r>
      <w:bookmarkStart w:id="0" w:name="_Toc23669"/>
      <w:bookmarkStart w:id="1" w:name="_Toc121835829"/>
      <w:bookmarkStart w:id="2" w:name="_Toc119936505"/>
      <w:bookmarkStart w:id="3" w:name="_Toc5965"/>
      <w:bookmarkStart w:id="4" w:name="_Toc78375677"/>
      <w:r>
        <w:rPr>
          <w:rFonts w:ascii="新宋体" w:eastAsia="新宋体" w:hAnsi="新宋体" w:cs="Courier New"/>
        </w:rPr>
        <w:lastRenderedPageBreak/>
        <w:t>编辑历史</w:t>
      </w:r>
      <w:bookmarkEnd w:id="0"/>
      <w:bookmarkEnd w:id="1"/>
      <w:bookmarkEnd w:id="2"/>
      <w:bookmarkEnd w:id="3"/>
      <w:bookmarkEnd w:id="4"/>
    </w:p>
    <w:tbl>
      <w:tblPr>
        <w:tblW w:w="909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tblPr>
      <w:tblGrid>
        <w:gridCol w:w="1263"/>
        <w:gridCol w:w="1290"/>
        <w:gridCol w:w="945"/>
        <w:gridCol w:w="4230"/>
        <w:gridCol w:w="1367"/>
      </w:tblGrid>
      <w:tr w:rsidR="0086731B">
        <w:trPr>
          <w:trHeight w:val="454"/>
          <w:jc w:val="center"/>
        </w:trPr>
        <w:tc>
          <w:tcPr>
            <w:tcW w:w="9095" w:type="dxa"/>
            <w:gridSpan w:val="5"/>
            <w:shd w:val="clear" w:color="auto" w:fill="F2F2F2"/>
            <w:vAlign w:val="center"/>
          </w:tcPr>
          <w:p w:rsidR="0086731B" w:rsidRDefault="00516283">
            <w:pPr>
              <w:jc w:val="left"/>
              <w:rPr>
                <w:rFonts w:ascii="新宋体" w:eastAsia="新宋体" w:hAnsi="新宋体" w:cs="Courier New"/>
                <w:sz w:val="18"/>
                <w:szCs w:val="18"/>
              </w:rPr>
            </w:pPr>
            <w:r>
              <w:rPr>
                <w:rFonts w:ascii="新宋体" w:eastAsia="新宋体" w:hAnsi="新宋体" w:cs="Courier New"/>
                <w:sz w:val="18"/>
                <w:szCs w:val="18"/>
              </w:rPr>
              <w:t>编辑历史：</w:t>
            </w: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sz w:val="18"/>
                <w:szCs w:val="18"/>
              </w:rPr>
              <w:t>编辑时间</w:t>
            </w:r>
          </w:p>
        </w:tc>
        <w:tc>
          <w:tcPr>
            <w:tcW w:w="1290" w:type="dxa"/>
            <w:vAlign w:val="center"/>
          </w:tcPr>
          <w:p w:rsidR="0086731B" w:rsidRDefault="00516283">
            <w:pPr>
              <w:ind w:firstLineChars="18" w:firstLine="32"/>
              <w:jc w:val="center"/>
              <w:rPr>
                <w:rFonts w:ascii="新宋体" w:eastAsia="新宋体" w:hAnsi="新宋体" w:cs="Courier New"/>
                <w:sz w:val="18"/>
                <w:szCs w:val="18"/>
              </w:rPr>
            </w:pPr>
            <w:r>
              <w:rPr>
                <w:rFonts w:ascii="新宋体" w:eastAsia="新宋体" w:hAnsi="新宋体" w:cs="Courier New"/>
                <w:sz w:val="18"/>
                <w:szCs w:val="18"/>
              </w:rPr>
              <w:t>版本</w:t>
            </w:r>
          </w:p>
        </w:tc>
        <w:tc>
          <w:tcPr>
            <w:tcW w:w="945" w:type="dxa"/>
            <w:vAlign w:val="center"/>
          </w:tcPr>
          <w:p w:rsidR="0086731B" w:rsidRDefault="00516283">
            <w:pPr>
              <w:ind w:firstLineChars="18" w:firstLine="32"/>
              <w:jc w:val="center"/>
              <w:rPr>
                <w:rFonts w:ascii="新宋体" w:eastAsia="新宋体" w:hAnsi="新宋体" w:cs="Courier New"/>
                <w:sz w:val="18"/>
                <w:szCs w:val="18"/>
              </w:rPr>
            </w:pPr>
            <w:r>
              <w:rPr>
                <w:rFonts w:ascii="新宋体" w:eastAsia="新宋体" w:hAnsi="新宋体" w:cs="Courier New"/>
                <w:sz w:val="18"/>
                <w:szCs w:val="18"/>
              </w:rPr>
              <w:t>作者</w:t>
            </w:r>
          </w:p>
        </w:tc>
        <w:tc>
          <w:tcPr>
            <w:tcW w:w="423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sz w:val="18"/>
                <w:szCs w:val="18"/>
              </w:rPr>
              <w:t>编辑内容</w:t>
            </w:r>
          </w:p>
        </w:tc>
        <w:tc>
          <w:tcPr>
            <w:tcW w:w="1367"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sz w:val="18"/>
                <w:szCs w:val="18"/>
              </w:rPr>
              <w:t>审核人</w:t>
            </w: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2022</w:t>
            </w:r>
            <w:r>
              <w:rPr>
                <w:rFonts w:ascii="新宋体" w:eastAsia="新宋体" w:hAnsi="新宋体" w:cs="Courier New"/>
                <w:sz w:val="18"/>
                <w:szCs w:val="18"/>
              </w:rPr>
              <w:t>.</w:t>
            </w:r>
            <w:r>
              <w:rPr>
                <w:rFonts w:ascii="新宋体" w:eastAsia="新宋体" w:hAnsi="新宋体" w:cs="Courier New" w:hint="eastAsia"/>
                <w:sz w:val="18"/>
                <w:szCs w:val="18"/>
              </w:rPr>
              <w:t>11.24</w:t>
            </w:r>
          </w:p>
        </w:tc>
        <w:tc>
          <w:tcPr>
            <w:tcW w:w="129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sz w:val="18"/>
                <w:szCs w:val="18"/>
              </w:rPr>
              <w:t>V1.0</w:t>
            </w:r>
          </w:p>
        </w:tc>
        <w:tc>
          <w:tcPr>
            <w:tcW w:w="945"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sz w:val="18"/>
                <w:szCs w:val="18"/>
              </w:rPr>
              <w:t>邱逸杰</w:t>
            </w:r>
          </w:p>
        </w:tc>
        <w:tc>
          <w:tcPr>
            <w:tcW w:w="423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初稿发行</w:t>
            </w:r>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2022.12.15</w:t>
            </w:r>
          </w:p>
        </w:tc>
        <w:tc>
          <w:tcPr>
            <w:tcW w:w="129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V1.0</w:t>
            </w:r>
          </w:p>
        </w:tc>
        <w:tc>
          <w:tcPr>
            <w:tcW w:w="945"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黄华</w:t>
            </w:r>
          </w:p>
        </w:tc>
        <w:tc>
          <w:tcPr>
            <w:tcW w:w="423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中英文对照版本</w:t>
            </w:r>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ins w:id="5" w:author="vincent" w:date="2022-12-15T17:12:00Z">
              <w:r>
                <w:rPr>
                  <w:rFonts w:ascii="新宋体" w:eastAsia="新宋体" w:hAnsi="新宋体" w:cs="Courier New" w:hint="eastAsia"/>
                  <w:sz w:val="18"/>
                  <w:szCs w:val="18"/>
                </w:rPr>
                <w:t>2022.12.15</w:t>
              </w:r>
            </w:ins>
          </w:p>
        </w:tc>
        <w:tc>
          <w:tcPr>
            <w:tcW w:w="1290" w:type="dxa"/>
            <w:vAlign w:val="center"/>
          </w:tcPr>
          <w:p w:rsidR="0086731B" w:rsidRDefault="00516283">
            <w:pPr>
              <w:jc w:val="center"/>
              <w:rPr>
                <w:rFonts w:ascii="新宋体" w:eastAsia="新宋体" w:hAnsi="新宋体" w:cs="Courier New"/>
                <w:sz w:val="18"/>
                <w:szCs w:val="18"/>
              </w:rPr>
            </w:pPr>
            <w:ins w:id="6" w:author="vincent" w:date="2022-12-15T17:12:00Z">
              <w:r>
                <w:rPr>
                  <w:rFonts w:ascii="新宋体" w:eastAsia="新宋体" w:hAnsi="新宋体" w:cs="Courier New" w:hint="eastAsia"/>
                  <w:sz w:val="18"/>
                  <w:szCs w:val="18"/>
                </w:rPr>
                <w:t>V1.0</w:t>
              </w:r>
            </w:ins>
          </w:p>
        </w:tc>
        <w:tc>
          <w:tcPr>
            <w:tcW w:w="945" w:type="dxa"/>
            <w:vAlign w:val="center"/>
          </w:tcPr>
          <w:p w:rsidR="0086731B" w:rsidRDefault="0086731B">
            <w:pPr>
              <w:jc w:val="center"/>
              <w:rPr>
                <w:rFonts w:ascii="新宋体" w:eastAsia="新宋体" w:hAnsi="新宋体" w:cs="Courier New"/>
                <w:sz w:val="18"/>
                <w:szCs w:val="18"/>
              </w:rPr>
            </w:pPr>
          </w:p>
        </w:tc>
        <w:tc>
          <w:tcPr>
            <w:tcW w:w="4230" w:type="dxa"/>
            <w:vAlign w:val="center"/>
          </w:tcPr>
          <w:p w:rsidR="0086731B" w:rsidRDefault="00516283">
            <w:pPr>
              <w:jc w:val="center"/>
              <w:rPr>
                <w:rFonts w:ascii="新宋体" w:eastAsia="新宋体" w:hAnsi="新宋体" w:cs="Courier New"/>
                <w:sz w:val="18"/>
                <w:szCs w:val="18"/>
              </w:rPr>
            </w:pPr>
            <w:ins w:id="7" w:author="vincent" w:date="2022-12-15T17:13:00Z">
              <w:r>
                <w:rPr>
                  <w:rFonts w:ascii="新宋体" w:eastAsia="新宋体" w:hAnsi="新宋体" w:cs="Courier New" w:hint="eastAsia"/>
                  <w:sz w:val="18"/>
                  <w:szCs w:val="18"/>
                </w:rPr>
                <w:t>5处修改，具体见修订</w:t>
              </w:r>
            </w:ins>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ins w:id="8" w:author="vincent" w:date="2022-12-16T09:51:00Z">
              <w:r>
                <w:rPr>
                  <w:rFonts w:ascii="新宋体" w:eastAsia="新宋体" w:hAnsi="新宋体" w:cs="Courier New" w:hint="eastAsia"/>
                  <w:sz w:val="18"/>
                  <w:szCs w:val="18"/>
                </w:rPr>
                <w:t>2022.12.16</w:t>
              </w:r>
            </w:ins>
          </w:p>
        </w:tc>
        <w:tc>
          <w:tcPr>
            <w:tcW w:w="1290" w:type="dxa"/>
            <w:vAlign w:val="center"/>
          </w:tcPr>
          <w:p w:rsidR="0086731B" w:rsidRDefault="00516283">
            <w:pPr>
              <w:jc w:val="center"/>
              <w:rPr>
                <w:rFonts w:ascii="新宋体" w:eastAsia="新宋体" w:hAnsi="新宋体" w:cs="Courier New"/>
                <w:sz w:val="18"/>
                <w:szCs w:val="18"/>
              </w:rPr>
            </w:pPr>
            <w:ins w:id="9" w:author="vincent" w:date="2022-12-16T09:51:00Z">
              <w:r>
                <w:rPr>
                  <w:rFonts w:ascii="新宋体" w:eastAsia="新宋体" w:hAnsi="新宋体" w:cs="Courier New" w:hint="eastAsia"/>
                  <w:sz w:val="18"/>
                  <w:szCs w:val="18"/>
                </w:rPr>
                <w:t>V1.0</w:t>
              </w:r>
            </w:ins>
            <w:ins w:id="10" w:author="vincent" w:date="2022-12-16T09:52:00Z">
              <w:r>
                <w:rPr>
                  <w:rFonts w:ascii="新宋体" w:eastAsia="新宋体" w:hAnsi="新宋体" w:cs="Courier New" w:hint="eastAsia"/>
                  <w:sz w:val="18"/>
                  <w:szCs w:val="18"/>
                </w:rPr>
                <w:t>1</w:t>
              </w:r>
            </w:ins>
          </w:p>
        </w:tc>
        <w:tc>
          <w:tcPr>
            <w:tcW w:w="945" w:type="dxa"/>
            <w:vAlign w:val="center"/>
          </w:tcPr>
          <w:p w:rsidR="0086731B" w:rsidRDefault="0086731B">
            <w:pPr>
              <w:jc w:val="center"/>
              <w:rPr>
                <w:rFonts w:ascii="新宋体" w:eastAsia="新宋体" w:hAnsi="新宋体" w:cs="Courier New"/>
                <w:sz w:val="18"/>
                <w:szCs w:val="18"/>
              </w:rPr>
            </w:pPr>
          </w:p>
        </w:tc>
        <w:tc>
          <w:tcPr>
            <w:tcW w:w="4230" w:type="dxa"/>
            <w:vAlign w:val="center"/>
          </w:tcPr>
          <w:p w:rsidR="0086731B" w:rsidRDefault="00516283">
            <w:pPr>
              <w:jc w:val="center"/>
              <w:rPr>
                <w:rFonts w:ascii="新宋体" w:eastAsia="新宋体" w:hAnsi="新宋体" w:cs="Courier New"/>
                <w:sz w:val="18"/>
                <w:szCs w:val="18"/>
              </w:rPr>
            </w:pPr>
            <w:ins w:id="11" w:author="vincent" w:date="2022-12-16T09:52:00Z">
              <w:r>
                <w:rPr>
                  <w:rFonts w:ascii="新宋体" w:eastAsia="新宋体" w:hAnsi="新宋体" w:cs="Courier New" w:hint="eastAsia"/>
                  <w:sz w:val="18"/>
                  <w:szCs w:val="18"/>
                </w:rPr>
                <w:t>具体见修订</w:t>
              </w:r>
            </w:ins>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2022.12.16</w:t>
            </w:r>
          </w:p>
        </w:tc>
        <w:tc>
          <w:tcPr>
            <w:tcW w:w="129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V1.01</w:t>
            </w:r>
          </w:p>
        </w:tc>
        <w:tc>
          <w:tcPr>
            <w:tcW w:w="945"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黄华</w:t>
            </w:r>
          </w:p>
        </w:tc>
        <w:tc>
          <w:tcPr>
            <w:tcW w:w="4230" w:type="dxa"/>
            <w:vAlign w:val="center"/>
          </w:tcPr>
          <w:p w:rsidR="0086731B" w:rsidRDefault="00516283">
            <w:pPr>
              <w:jc w:val="center"/>
              <w:rPr>
                <w:rFonts w:ascii="新宋体" w:eastAsia="新宋体" w:hAnsi="新宋体" w:cs="Courier New"/>
                <w:sz w:val="18"/>
                <w:szCs w:val="18"/>
              </w:rPr>
            </w:pPr>
            <w:r>
              <w:rPr>
                <w:rFonts w:ascii="新宋体" w:eastAsia="新宋体" w:hAnsi="新宋体" w:cs="Courier New" w:hint="eastAsia"/>
                <w:sz w:val="18"/>
                <w:szCs w:val="18"/>
              </w:rPr>
              <w:t>翻译修订内容</w:t>
            </w:r>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86731B">
            <w:pPr>
              <w:jc w:val="center"/>
              <w:rPr>
                <w:rFonts w:ascii="新宋体" w:eastAsia="新宋体" w:hAnsi="新宋体" w:cs="Courier New"/>
                <w:sz w:val="18"/>
                <w:szCs w:val="18"/>
              </w:rPr>
            </w:pPr>
          </w:p>
        </w:tc>
        <w:tc>
          <w:tcPr>
            <w:tcW w:w="1290" w:type="dxa"/>
            <w:vAlign w:val="center"/>
          </w:tcPr>
          <w:p w:rsidR="0086731B" w:rsidRDefault="0086731B">
            <w:pPr>
              <w:jc w:val="center"/>
              <w:rPr>
                <w:rFonts w:ascii="新宋体" w:eastAsia="新宋体" w:hAnsi="新宋体" w:cs="Courier New"/>
                <w:sz w:val="18"/>
                <w:szCs w:val="18"/>
              </w:rPr>
            </w:pPr>
          </w:p>
        </w:tc>
        <w:tc>
          <w:tcPr>
            <w:tcW w:w="945" w:type="dxa"/>
            <w:vAlign w:val="center"/>
          </w:tcPr>
          <w:p w:rsidR="0086731B" w:rsidRDefault="0086731B">
            <w:pPr>
              <w:jc w:val="center"/>
              <w:rPr>
                <w:rFonts w:ascii="新宋体" w:eastAsia="新宋体" w:hAnsi="新宋体" w:cs="Courier New"/>
                <w:sz w:val="18"/>
                <w:szCs w:val="18"/>
              </w:rPr>
            </w:pPr>
          </w:p>
        </w:tc>
        <w:tc>
          <w:tcPr>
            <w:tcW w:w="4230" w:type="dxa"/>
            <w:vAlign w:val="center"/>
          </w:tcPr>
          <w:p w:rsidR="0086731B" w:rsidRDefault="0086731B">
            <w:pPr>
              <w:jc w:val="center"/>
              <w:rPr>
                <w:rFonts w:ascii="新宋体" w:eastAsia="新宋体" w:hAnsi="新宋体" w:cs="Courier New"/>
                <w:sz w:val="18"/>
                <w:szCs w:val="18"/>
              </w:rPr>
            </w:pPr>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86731B">
            <w:pPr>
              <w:jc w:val="center"/>
              <w:rPr>
                <w:rFonts w:ascii="新宋体" w:eastAsia="新宋体" w:hAnsi="新宋体" w:cs="Courier New"/>
                <w:sz w:val="18"/>
                <w:szCs w:val="18"/>
              </w:rPr>
            </w:pPr>
          </w:p>
        </w:tc>
        <w:tc>
          <w:tcPr>
            <w:tcW w:w="1290" w:type="dxa"/>
            <w:vAlign w:val="center"/>
          </w:tcPr>
          <w:p w:rsidR="0086731B" w:rsidRDefault="0086731B">
            <w:pPr>
              <w:jc w:val="center"/>
              <w:rPr>
                <w:rFonts w:ascii="新宋体" w:eastAsia="新宋体" w:hAnsi="新宋体" w:cs="Courier New"/>
                <w:sz w:val="18"/>
                <w:szCs w:val="18"/>
              </w:rPr>
            </w:pPr>
          </w:p>
        </w:tc>
        <w:tc>
          <w:tcPr>
            <w:tcW w:w="945" w:type="dxa"/>
            <w:vAlign w:val="center"/>
          </w:tcPr>
          <w:p w:rsidR="0086731B" w:rsidRDefault="0086731B">
            <w:pPr>
              <w:jc w:val="center"/>
              <w:rPr>
                <w:rFonts w:ascii="新宋体" w:eastAsia="新宋体" w:hAnsi="新宋体" w:cs="Courier New"/>
                <w:sz w:val="18"/>
                <w:szCs w:val="18"/>
              </w:rPr>
            </w:pPr>
          </w:p>
        </w:tc>
        <w:tc>
          <w:tcPr>
            <w:tcW w:w="4230" w:type="dxa"/>
            <w:vAlign w:val="center"/>
          </w:tcPr>
          <w:p w:rsidR="0086731B" w:rsidRDefault="0086731B">
            <w:pPr>
              <w:jc w:val="center"/>
              <w:rPr>
                <w:rFonts w:ascii="新宋体" w:eastAsia="新宋体" w:hAnsi="新宋体" w:cs="Courier New"/>
                <w:sz w:val="18"/>
                <w:szCs w:val="18"/>
              </w:rPr>
            </w:pPr>
          </w:p>
        </w:tc>
        <w:tc>
          <w:tcPr>
            <w:tcW w:w="1367" w:type="dxa"/>
            <w:vAlign w:val="center"/>
          </w:tcPr>
          <w:p w:rsidR="0086731B" w:rsidRDefault="0086731B">
            <w:pPr>
              <w:jc w:val="center"/>
              <w:rPr>
                <w:rFonts w:ascii="新宋体" w:eastAsia="新宋体" w:hAnsi="新宋体" w:cs="Courier New"/>
                <w:sz w:val="15"/>
                <w:szCs w:val="15"/>
              </w:rPr>
            </w:pPr>
          </w:p>
        </w:tc>
      </w:tr>
      <w:tr w:rsidR="0086731B">
        <w:trPr>
          <w:trHeight w:val="454"/>
          <w:jc w:val="center"/>
        </w:trPr>
        <w:tc>
          <w:tcPr>
            <w:tcW w:w="1263" w:type="dxa"/>
            <w:vAlign w:val="center"/>
          </w:tcPr>
          <w:p w:rsidR="0086731B" w:rsidRDefault="0086731B">
            <w:pPr>
              <w:jc w:val="center"/>
              <w:rPr>
                <w:rFonts w:ascii="新宋体" w:eastAsia="新宋体" w:hAnsi="新宋体" w:cs="Courier New"/>
                <w:sz w:val="18"/>
                <w:szCs w:val="18"/>
              </w:rPr>
            </w:pPr>
          </w:p>
        </w:tc>
        <w:tc>
          <w:tcPr>
            <w:tcW w:w="1290" w:type="dxa"/>
            <w:vAlign w:val="center"/>
          </w:tcPr>
          <w:p w:rsidR="0086731B" w:rsidRDefault="0086731B">
            <w:pPr>
              <w:jc w:val="center"/>
              <w:rPr>
                <w:rFonts w:ascii="新宋体" w:eastAsia="新宋体" w:hAnsi="新宋体" w:cs="Courier New"/>
                <w:sz w:val="18"/>
                <w:szCs w:val="18"/>
              </w:rPr>
            </w:pPr>
          </w:p>
        </w:tc>
        <w:tc>
          <w:tcPr>
            <w:tcW w:w="945" w:type="dxa"/>
            <w:vAlign w:val="center"/>
          </w:tcPr>
          <w:p w:rsidR="0086731B" w:rsidRDefault="0086731B">
            <w:pPr>
              <w:jc w:val="center"/>
              <w:rPr>
                <w:rFonts w:ascii="新宋体" w:eastAsia="新宋体" w:hAnsi="新宋体" w:cs="Courier New"/>
                <w:sz w:val="18"/>
                <w:szCs w:val="18"/>
              </w:rPr>
            </w:pPr>
          </w:p>
        </w:tc>
        <w:tc>
          <w:tcPr>
            <w:tcW w:w="4230" w:type="dxa"/>
            <w:vAlign w:val="center"/>
          </w:tcPr>
          <w:p w:rsidR="0086731B" w:rsidRDefault="0086731B">
            <w:pPr>
              <w:jc w:val="center"/>
              <w:rPr>
                <w:rFonts w:ascii="新宋体" w:eastAsia="新宋体" w:hAnsi="新宋体" w:cs="Courier New"/>
                <w:sz w:val="18"/>
                <w:szCs w:val="18"/>
              </w:rPr>
            </w:pPr>
          </w:p>
        </w:tc>
        <w:tc>
          <w:tcPr>
            <w:tcW w:w="1367" w:type="dxa"/>
            <w:vAlign w:val="center"/>
          </w:tcPr>
          <w:p w:rsidR="0086731B" w:rsidRDefault="0086731B">
            <w:pPr>
              <w:jc w:val="center"/>
              <w:rPr>
                <w:rFonts w:ascii="新宋体" w:eastAsia="新宋体" w:hAnsi="新宋体" w:cs="Courier New"/>
                <w:sz w:val="15"/>
                <w:szCs w:val="15"/>
              </w:rPr>
            </w:pPr>
          </w:p>
        </w:tc>
      </w:tr>
    </w:tbl>
    <w:p w:rsidR="0086731B" w:rsidRDefault="0086731B">
      <w:pPr>
        <w:widowControl/>
        <w:jc w:val="left"/>
      </w:pPr>
    </w:p>
    <w:p w:rsidR="0086731B" w:rsidRDefault="0086731B">
      <w:pPr>
        <w:tabs>
          <w:tab w:val="left" w:pos="6400"/>
        </w:tabs>
      </w:pPr>
    </w:p>
    <w:p w:rsidR="0086731B" w:rsidRDefault="00516283">
      <w:pPr>
        <w:widowControl/>
        <w:jc w:val="left"/>
      </w:pPr>
      <w:r>
        <w:br w:type="page"/>
      </w:r>
    </w:p>
    <w:sdt>
      <w:sdtPr>
        <w:rPr>
          <w:rFonts w:asciiTheme="minorHAnsi" w:eastAsiaTheme="minorEastAsia" w:hAnsiTheme="minorHAnsi" w:cstheme="minorBidi"/>
          <w:b w:val="0"/>
          <w:bCs w:val="0"/>
          <w:color w:val="auto"/>
          <w:kern w:val="2"/>
          <w:sz w:val="21"/>
          <w:szCs w:val="22"/>
          <w:lang w:val="zh-CN"/>
        </w:rPr>
        <w:id w:val="-1896961411"/>
        <w:docPartObj>
          <w:docPartGallery w:val="Table of Contents"/>
          <w:docPartUnique/>
        </w:docPartObj>
      </w:sdtPr>
      <w:sdtEndPr>
        <w:rPr>
          <w:rStyle w:val="a8"/>
          <w:rFonts w:ascii="宋体" w:eastAsia="宋体" w:hAnsi="宋体" w:cs="宋体" w:hint="eastAsia"/>
          <w:u w:val="single"/>
          <w:lang w:eastAsia="zh-TW"/>
        </w:rPr>
      </w:sdtEndPr>
      <w:sdtContent>
        <w:p w:rsidR="0086731B" w:rsidRDefault="00516283">
          <w:pPr>
            <w:pStyle w:val="TOC1"/>
          </w:pPr>
          <w:r>
            <w:rPr>
              <w:lang w:val="zh-CN"/>
            </w:rPr>
            <w:t>目录</w:t>
          </w:r>
          <w:r>
            <w:rPr>
              <w:rFonts w:hint="eastAsia"/>
            </w:rPr>
            <w:t xml:space="preserve"> Contents</w:t>
          </w:r>
        </w:p>
        <w:p w:rsidR="0086731B" w:rsidRDefault="00D71466">
          <w:pPr>
            <w:pStyle w:val="10"/>
            <w:tabs>
              <w:tab w:val="right" w:leader="dot" w:pos="8296"/>
            </w:tabs>
            <w:rPr>
              <w:kern w:val="2"/>
              <w:sz w:val="21"/>
            </w:rPr>
          </w:pPr>
          <w:r w:rsidRPr="00D71466">
            <w:fldChar w:fldCharType="begin"/>
          </w:r>
          <w:r w:rsidR="00516283">
            <w:instrText xml:space="preserve"> TOC \o "1-3" \h \z \u </w:instrText>
          </w:r>
          <w:r w:rsidRPr="00D71466">
            <w:fldChar w:fldCharType="separate"/>
          </w:r>
          <w:hyperlink w:anchor="_Toc121835829" w:history="1">
            <w:r w:rsidR="00516283">
              <w:rPr>
                <w:rStyle w:val="a8"/>
                <w:rFonts w:ascii="新宋体" w:eastAsia="新宋体" w:hAnsi="新宋体" w:cs="Courier New" w:hint="eastAsia"/>
              </w:rPr>
              <w:t>编辑历史</w:t>
            </w:r>
            <w:r w:rsidR="00516283">
              <w:tab/>
            </w:r>
            <w:r>
              <w:fldChar w:fldCharType="begin"/>
            </w:r>
            <w:r w:rsidR="00516283">
              <w:instrText xml:space="preserve"> PAGEREF _Toc121835829 \h </w:instrText>
            </w:r>
            <w:r>
              <w:fldChar w:fldCharType="separate"/>
            </w:r>
            <w:r w:rsidR="00516283">
              <w:t>2</w:t>
            </w:r>
            <w:r>
              <w:fldChar w:fldCharType="end"/>
            </w:r>
          </w:hyperlink>
        </w:p>
        <w:p w:rsidR="0086731B" w:rsidRDefault="00D71466">
          <w:pPr>
            <w:pStyle w:val="10"/>
            <w:tabs>
              <w:tab w:val="left" w:pos="440"/>
              <w:tab w:val="right" w:leader="dot" w:pos="8296"/>
            </w:tabs>
            <w:rPr>
              <w:kern w:val="2"/>
              <w:sz w:val="21"/>
            </w:rPr>
          </w:pPr>
          <w:hyperlink w:anchor="_Toc121835830" w:history="1">
            <w:r w:rsidR="00516283">
              <w:rPr>
                <w:rStyle w:val="a8"/>
              </w:rPr>
              <w:t>1.</w:t>
            </w:r>
            <w:r w:rsidR="00516283">
              <w:rPr>
                <w:kern w:val="2"/>
                <w:sz w:val="21"/>
              </w:rPr>
              <w:tab/>
            </w:r>
            <w:r w:rsidR="00516283">
              <w:rPr>
                <w:rStyle w:val="a8"/>
                <w:rFonts w:hint="eastAsia"/>
              </w:rPr>
              <w:t>系统介绍</w:t>
            </w:r>
            <w:r w:rsidR="00516283">
              <w:rPr>
                <w:rStyle w:val="a8"/>
              </w:rPr>
              <w:t>System Introduction</w:t>
            </w:r>
            <w:r w:rsidR="00516283">
              <w:tab/>
            </w:r>
            <w:r>
              <w:fldChar w:fldCharType="begin"/>
            </w:r>
            <w:r w:rsidR="00516283">
              <w:instrText xml:space="preserve"> PAGEREF _Toc121835830 \h </w:instrText>
            </w:r>
            <w:r>
              <w:fldChar w:fldCharType="separate"/>
            </w:r>
            <w:r w:rsidR="00516283">
              <w:t>6</w:t>
            </w:r>
            <w:r>
              <w:fldChar w:fldCharType="end"/>
            </w:r>
          </w:hyperlink>
        </w:p>
        <w:p w:rsidR="0086731B" w:rsidRDefault="00D71466">
          <w:pPr>
            <w:pStyle w:val="10"/>
            <w:tabs>
              <w:tab w:val="left" w:pos="440"/>
              <w:tab w:val="right" w:leader="dot" w:pos="8296"/>
            </w:tabs>
            <w:rPr>
              <w:kern w:val="2"/>
              <w:sz w:val="21"/>
            </w:rPr>
          </w:pPr>
          <w:hyperlink w:anchor="_Toc121835831" w:history="1">
            <w:r w:rsidR="00516283">
              <w:rPr>
                <w:rStyle w:val="a8"/>
              </w:rPr>
              <w:t>2.</w:t>
            </w:r>
            <w:r w:rsidR="00516283">
              <w:rPr>
                <w:kern w:val="2"/>
                <w:sz w:val="21"/>
              </w:rPr>
              <w:tab/>
            </w:r>
            <w:r w:rsidR="00516283">
              <w:rPr>
                <w:rStyle w:val="a8"/>
                <w:rFonts w:hint="eastAsia"/>
              </w:rPr>
              <w:t>典型配置图</w:t>
            </w:r>
            <w:r w:rsidR="00516283">
              <w:rPr>
                <w:rStyle w:val="a8"/>
              </w:rPr>
              <w:t>System Diagram</w:t>
            </w:r>
            <w:r w:rsidR="00516283">
              <w:tab/>
            </w:r>
            <w:r>
              <w:fldChar w:fldCharType="begin"/>
            </w:r>
            <w:r w:rsidR="00516283">
              <w:instrText xml:space="preserve"> PAGEREF _Toc121835831 \h </w:instrText>
            </w:r>
            <w:r>
              <w:fldChar w:fldCharType="separate"/>
            </w:r>
            <w:r w:rsidR="00516283">
              <w:t>6</w:t>
            </w:r>
            <w:r>
              <w:fldChar w:fldCharType="end"/>
            </w:r>
          </w:hyperlink>
        </w:p>
        <w:p w:rsidR="0086731B" w:rsidRDefault="00D71466">
          <w:pPr>
            <w:pStyle w:val="10"/>
            <w:tabs>
              <w:tab w:val="left" w:pos="440"/>
              <w:tab w:val="right" w:leader="dot" w:pos="8296"/>
            </w:tabs>
            <w:rPr>
              <w:kern w:val="2"/>
              <w:sz w:val="21"/>
            </w:rPr>
          </w:pPr>
          <w:hyperlink w:anchor="_Toc121835832" w:history="1">
            <w:r w:rsidR="00516283">
              <w:rPr>
                <w:rStyle w:val="a8"/>
              </w:rPr>
              <w:t>3.</w:t>
            </w:r>
            <w:r w:rsidR="00516283">
              <w:rPr>
                <w:kern w:val="2"/>
                <w:sz w:val="21"/>
              </w:rPr>
              <w:tab/>
            </w:r>
            <w:r w:rsidR="00516283">
              <w:rPr>
                <w:rStyle w:val="a8"/>
                <w:rFonts w:hint="eastAsia"/>
              </w:rPr>
              <w:t>设备外观介绍</w:t>
            </w:r>
            <w:r w:rsidR="00516283">
              <w:rPr>
                <w:rStyle w:val="a8"/>
              </w:rPr>
              <w:t>BeHive-E Device Introduction</w:t>
            </w:r>
            <w:r w:rsidR="00516283">
              <w:tab/>
            </w:r>
            <w:r>
              <w:fldChar w:fldCharType="begin"/>
            </w:r>
            <w:r w:rsidR="00516283">
              <w:instrText xml:space="preserve"> PAGEREF _Toc121835832 \h </w:instrText>
            </w:r>
            <w:r>
              <w:fldChar w:fldCharType="separate"/>
            </w:r>
            <w:r w:rsidR="00516283">
              <w:t>7</w:t>
            </w:r>
            <w:r>
              <w:fldChar w:fldCharType="end"/>
            </w:r>
          </w:hyperlink>
        </w:p>
        <w:p w:rsidR="0086731B" w:rsidRDefault="00D71466">
          <w:pPr>
            <w:pStyle w:val="10"/>
            <w:tabs>
              <w:tab w:val="left" w:pos="440"/>
              <w:tab w:val="right" w:leader="dot" w:pos="8296"/>
            </w:tabs>
            <w:rPr>
              <w:kern w:val="2"/>
              <w:sz w:val="21"/>
            </w:rPr>
          </w:pPr>
          <w:hyperlink w:anchor="_Toc121835833" w:history="1">
            <w:r w:rsidR="00516283">
              <w:rPr>
                <w:rStyle w:val="a8"/>
              </w:rPr>
              <w:t>4.</w:t>
            </w:r>
            <w:r w:rsidR="00516283">
              <w:rPr>
                <w:kern w:val="2"/>
                <w:sz w:val="21"/>
              </w:rPr>
              <w:tab/>
            </w:r>
            <w:r w:rsidR="00516283">
              <w:rPr>
                <w:rStyle w:val="a8"/>
                <w:rFonts w:hint="eastAsia"/>
              </w:rPr>
              <w:t>屏幕介绍</w:t>
            </w:r>
            <w:r w:rsidR="00516283">
              <w:rPr>
                <w:rStyle w:val="a8"/>
              </w:rPr>
              <w:t>BeHive-E Screen Display</w:t>
            </w:r>
            <w:r w:rsidR="00516283">
              <w:tab/>
            </w:r>
            <w:r>
              <w:fldChar w:fldCharType="begin"/>
            </w:r>
            <w:r w:rsidR="00516283">
              <w:instrText xml:space="preserve"> PAGEREF _Toc121835833 \h </w:instrText>
            </w:r>
            <w:r>
              <w:fldChar w:fldCharType="separate"/>
            </w:r>
            <w:r w:rsidR="00516283">
              <w:t>9</w:t>
            </w:r>
            <w:r>
              <w:fldChar w:fldCharType="end"/>
            </w:r>
          </w:hyperlink>
        </w:p>
        <w:p w:rsidR="0086731B" w:rsidRDefault="00D71466">
          <w:pPr>
            <w:pStyle w:val="20"/>
            <w:tabs>
              <w:tab w:val="left" w:pos="840"/>
              <w:tab w:val="right" w:leader="dot" w:pos="8296"/>
            </w:tabs>
            <w:rPr>
              <w:kern w:val="2"/>
              <w:sz w:val="21"/>
            </w:rPr>
          </w:pPr>
          <w:hyperlink w:anchor="_Toc121835834" w:history="1">
            <w:r w:rsidR="00516283">
              <w:rPr>
                <w:rStyle w:val="a8"/>
              </w:rPr>
              <w:t>4.1.</w:t>
            </w:r>
            <w:r w:rsidR="00516283">
              <w:rPr>
                <w:kern w:val="2"/>
                <w:sz w:val="21"/>
              </w:rPr>
              <w:tab/>
            </w:r>
            <w:r w:rsidR="00516283">
              <w:rPr>
                <w:rStyle w:val="a8"/>
              </w:rPr>
              <w:t xml:space="preserve">Sensor List </w:t>
            </w:r>
            <w:r w:rsidR="00516283">
              <w:rPr>
                <w:rStyle w:val="a8"/>
                <w:rFonts w:hint="eastAsia"/>
              </w:rPr>
              <w:t>传感器列表</w:t>
            </w:r>
            <w:r w:rsidR="00516283">
              <w:tab/>
            </w:r>
            <w:r>
              <w:fldChar w:fldCharType="begin"/>
            </w:r>
            <w:r w:rsidR="00516283">
              <w:instrText xml:space="preserve"> PAGEREF _Toc121835834 \h </w:instrText>
            </w:r>
            <w:r>
              <w:fldChar w:fldCharType="separate"/>
            </w:r>
            <w:r w:rsidR="00516283">
              <w:t>10</w:t>
            </w:r>
            <w:r>
              <w:fldChar w:fldCharType="end"/>
            </w:r>
          </w:hyperlink>
        </w:p>
        <w:p w:rsidR="0086731B" w:rsidRDefault="00D71466">
          <w:pPr>
            <w:pStyle w:val="20"/>
            <w:tabs>
              <w:tab w:val="left" w:pos="840"/>
              <w:tab w:val="right" w:leader="dot" w:pos="8296"/>
            </w:tabs>
            <w:rPr>
              <w:kern w:val="2"/>
              <w:sz w:val="21"/>
            </w:rPr>
          </w:pPr>
          <w:hyperlink w:anchor="_Toc121835835" w:history="1">
            <w:r w:rsidR="00516283">
              <w:rPr>
                <w:rStyle w:val="a8"/>
              </w:rPr>
              <w:t>4.2.</w:t>
            </w:r>
            <w:r w:rsidR="00516283">
              <w:rPr>
                <w:kern w:val="2"/>
                <w:sz w:val="21"/>
              </w:rPr>
              <w:tab/>
            </w:r>
            <w:r w:rsidR="00516283">
              <w:rPr>
                <w:rStyle w:val="a8"/>
              </w:rPr>
              <w:t xml:space="preserve">Device List </w:t>
            </w:r>
            <w:r w:rsidR="00516283">
              <w:rPr>
                <w:rStyle w:val="a8"/>
                <w:rFonts w:hint="eastAsia"/>
              </w:rPr>
              <w:t>设备列表</w:t>
            </w:r>
            <w:r w:rsidR="00516283">
              <w:tab/>
            </w:r>
            <w:r>
              <w:fldChar w:fldCharType="begin"/>
            </w:r>
            <w:r w:rsidR="00516283">
              <w:instrText xml:space="preserve"> PAGEREF _Toc121835835 \h </w:instrText>
            </w:r>
            <w:r>
              <w:fldChar w:fldCharType="separate"/>
            </w:r>
            <w:r w:rsidR="00516283">
              <w:t>10</w:t>
            </w:r>
            <w:r>
              <w:fldChar w:fldCharType="end"/>
            </w:r>
          </w:hyperlink>
        </w:p>
        <w:p w:rsidR="0086731B" w:rsidRDefault="00D71466">
          <w:pPr>
            <w:pStyle w:val="20"/>
            <w:tabs>
              <w:tab w:val="left" w:pos="840"/>
              <w:tab w:val="right" w:leader="dot" w:pos="8296"/>
            </w:tabs>
            <w:rPr>
              <w:kern w:val="2"/>
              <w:sz w:val="21"/>
            </w:rPr>
          </w:pPr>
          <w:hyperlink w:anchor="_Toc121835836" w:history="1">
            <w:r w:rsidR="00516283">
              <w:rPr>
                <w:rStyle w:val="a8"/>
              </w:rPr>
              <w:t>4.3.</w:t>
            </w:r>
            <w:r w:rsidR="00516283">
              <w:rPr>
                <w:kern w:val="2"/>
                <w:sz w:val="21"/>
              </w:rPr>
              <w:tab/>
            </w:r>
            <w:r w:rsidR="00516283">
              <w:rPr>
                <w:rStyle w:val="a8"/>
              </w:rPr>
              <w:t xml:space="preserve">Light List </w:t>
            </w:r>
            <w:r w:rsidR="00516283">
              <w:rPr>
                <w:rStyle w:val="a8"/>
                <w:rFonts w:hint="eastAsia"/>
              </w:rPr>
              <w:t>灯光列表</w:t>
            </w:r>
            <w:r w:rsidR="00516283">
              <w:tab/>
            </w:r>
            <w:r>
              <w:fldChar w:fldCharType="begin"/>
            </w:r>
            <w:r w:rsidR="00516283">
              <w:instrText xml:space="preserve"> PAGEREF _Toc121835836 \h </w:instrText>
            </w:r>
            <w:r>
              <w:fldChar w:fldCharType="separate"/>
            </w:r>
            <w:r w:rsidR="00516283">
              <w:t>10</w:t>
            </w:r>
            <w:r>
              <w:fldChar w:fldCharType="end"/>
            </w:r>
          </w:hyperlink>
        </w:p>
        <w:p w:rsidR="0086731B" w:rsidRDefault="00D71466">
          <w:pPr>
            <w:pStyle w:val="20"/>
            <w:tabs>
              <w:tab w:val="left" w:pos="840"/>
              <w:tab w:val="right" w:leader="dot" w:pos="8296"/>
            </w:tabs>
            <w:rPr>
              <w:kern w:val="2"/>
              <w:sz w:val="21"/>
            </w:rPr>
          </w:pPr>
          <w:hyperlink w:anchor="_Toc121835837" w:history="1">
            <w:r w:rsidR="00516283">
              <w:rPr>
                <w:rStyle w:val="a8"/>
              </w:rPr>
              <w:t>4.4.</w:t>
            </w:r>
            <w:r w:rsidR="00516283">
              <w:rPr>
                <w:kern w:val="2"/>
                <w:sz w:val="21"/>
              </w:rPr>
              <w:tab/>
            </w:r>
            <w:r w:rsidR="00516283">
              <w:rPr>
                <w:rStyle w:val="a8"/>
              </w:rPr>
              <w:t>QR Code</w:t>
            </w:r>
            <w:r w:rsidR="00516283">
              <w:tab/>
            </w:r>
            <w:r>
              <w:fldChar w:fldCharType="begin"/>
            </w:r>
            <w:r w:rsidR="00516283">
              <w:instrText xml:space="preserve"> PAGEREF _Toc121835837 \h </w:instrText>
            </w:r>
            <w:r>
              <w:fldChar w:fldCharType="separate"/>
            </w:r>
            <w:r w:rsidR="00516283">
              <w:t>10</w:t>
            </w:r>
            <w:r>
              <w:fldChar w:fldCharType="end"/>
            </w:r>
          </w:hyperlink>
        </w:p>
        <w:p w:rsidR="0086731B" w:rsidRDefault="00D71466">
          <w:pPr>
            <w:pStyle w:val="20"/>
            <w:tabs>
              <w:tab w:val="left" w:pos="840"/>
              <w:tab w:val="right" w:leader="dot" w:pos="8296"/>
            </w:tabs>
            <w:rPr>
              <w:kern w:val="2"/>
              <w:sz w:val="21"/>
            </w:rPr>
          </w:pPr>
          <w:hyperlink w:anchor="_Toc121835838" w:history="1">
            <w:r w:rsidR="00516283">
              <w:rPr>
                <w:rStyle w:val="a8"/>
              </w:rPr>
              <w:t>4.5.</w:t>
            </w:r>
            <w:r w:rsidR="00516283">
              <w:rPr>
                <w:kern w:val="2"/>
                <w:sz w:val="21"/>
              </w:rPr>
              <w:tab/>
            </w:r>
            <w:r w:rsidR="00516283">
              <w:rPr>
                <w:rStyle w:val="a8"/>
              </w:rPr>
              <w:t>Update Firmware</w:t>
            </w:r>
            <w:r w:rsidR="00516283">
              <w:tab/>
            </w:r>
            <w:r>
              <w:fldChar w:fldCharType="begin"/>
            </w:r>
            <w:r w:rsidR="00516283">
              <w:instrText xml:space="preserve"> PAGEREF _Toc121835838 \h </w:instrText>
            </w:r>
            <w:r>
              <w:fldChar w:fldCharType="separate"/>
            </w:r>
            <w:r w:rsidR="00516283">
              <w:t>11</w:t>
            </w:r>
            <w:r>
              <w:fldChar w:fldCharType="end"/>
            </w:r>
          </w:hyperlink>
        </w:p>
        <w:p w:rsidR="0086731B" w:rsidRDefault="00D71466">
          <w:pPr>
            <w:pStyle w:val="20"/>
            <w:tabs>
              <w:tab w:val="left" w:pos="840"/>
              <w:tab w:val="right" w:leader="dot" w:pos="8296"/>
            </w:tabs>
            <w:rPr>
              <w:kern w:val="2"/>
              <w:sz w:val="21"/>
            </w:rPr>
          </w:pPr>
          <w:hyperlink w:anchor="_Toc121835839" w:history="1">
            <w:r w:rsidR="00516283">
              <w:rPr>
                <w:rStyle w:val="a8"/>
              </w:rPr>
              <w:t>4.6.</w:t>
            </w:r>
            <w:r w:rsidR="00516283">
              <w:rPr>
                <w:kern w:val="2"/>
                <w:sz w:val="21"/>
              </w:rPr>
              <w:tab/>
            </w:r>
            <w:r w:rsidR="00516283">
              <w:rPr>
                <w:rStyle w:val="a8"/>
              </w:rPr>
              <w:t>CO2 Calibration</w:t>
            </w:r>
            <w:r w:rsidR="00516283">
              <w:tab/>
            </w:r>
            <w:r>
              <w:fldChar w:fldCharType="begin"/>
            </w:r>
            <w:r w:rsidR="00516283">
              <w:instrText xml:space="preserve"> PAGEREF _Toc121835839 \h </w:instrText>
            </w:r>
            <w:r>
              <w:fldChar w:fldCharType="separate"/>
            </w:r>
            <w:r w:rsidR="00516283">
              <w:t>11</w:t>
            </w:r>
            <w:r>
              <w:fldChar w:fldCharType="end"/>
            </w:r>
          </w:hyperlink>
        </w:p>
        <w:p w:rsidR="0086731B" w:rsidRDefault="00D71466">
          <w:pPr>
            <w:pStyle w:val="10"/>
            <w:tabs>
              <w:tab w:val="left" w:pos="440"/>
              <w:tab w:val="right" w:leader="dot" w:pos="8296"/>
            </w:tabs>
            <w:rPr>
              <w:kern w:val="2"/>
              <w:sz w:val="21"/>
            </w:rPr>
          </w:pPr>
          <w:hyperlink w:anchor="_Toc121835840" w:history="1">
            <w:r w:rsidR="00516283">
              <w:rPr>
                <w:rStyle w:val="a8"/>
              </w:rPr>
              <w:t>5.</w:t>
            </w:r>
            <w:r w:rsidR="00516283">
              <w:rPr>
                <w:kern w:val="2"/>
                <w:sz w:val="21"/>
              </w:rPr>
              <w:tab/>
            </w:r>
            <w:r w:rsidR="00516283">
              <w:rPr>
                <w:rStyle w:val="a8"/>
                <w:rFonts w:hint="eastAsia"/>
              </w:rPr>
              <w:t>注册设备</w:t>
            </w:r>
            <w:r w:rsidR="00516283">
              <w:rPr>
                <w:rStyle w:val="a8"/>
              </w:rPr>
              <w:t xml:space="preserve"> Registration</w:t>
            </w:r>
            <w:r w:rsidR="00516283">
              <w:tab/>
            </w:r>
            <w:r>
              <w:fldChar w:fldCharType="begin"/>
            </w:r>
            <w:r w:rsidR="00516283">
              <w:instrText xml:space="preserve"> PAGEREF _Toc121835840 \h </w:instrText>
            </w:r>
            <w:r>
              <w:fldChar w:fldCharType="separate"/>
            </w:r>
            <w:r w:rsidR="00516283">
              <w:t>11</w:t>
            </w:r>
            <w:r>
              <w:fldChar w:fldCharType="end"/>
            </w:r>
          </w:hyperlink>
        </w:p>
        <w:p w:rsidR="0086731B" w:rsidRDefault="00D71466">
          <w:pPr>
            <w:pStyle w:val="20"/>
            <w:tabs>
              <w:tab w:val="left" w:pos="840"/>
              <w:tab w:val="right" w:leader="dot" w:pos="8296"/>
            </w:tabs>
            <w:rPr>
              <w:kern w:val="2"/>
              <w:sz w:val="21"/>
            </w:rPr>
          </w:pPr>
          <w:hyperlink w:anchor="_Toc121835841" w:history="1">
            <w:r w:rsidR="00516283">
              <w:rPr>
                <w:rStyle w:val="a8"/>
              </w:rPr>
              <w:t>5.1.</w:t>
            </w:r>
            <w:r w:rsidR="00516283">
              <w:rPr>
                <w:kern w:val="2"/>
                <w:sz w:val="21"/>
              </w:rPr>
              <w:tab/>
            </w:r>
            <w:r w:rsidR="00516283">
              <w:rPr>
                <w:rStyle w:val="a8"/>
                <w:rFonts w:hint="eastAsia"/>
              </w:rPr>
              <w:t>传感器安装</w:t>
            </w:r>
            <w:r w:rsidR="00516283">
              <w:rPr>
                <w:rStyle w:val="a8"/>
              </w:rPr>
              <w:t xml:space="preserve">  Sensor Installation</w:t>
            </w:r>
            <w:r w:rsidR="00516283">
              <w:tab/>
            </w:r>
            <w:r>
              <w:fldChar w:fldCharType="begin"/>
            </w:r>
            <w:r w:rsidR="00516283">
              <w:instrText xml:space="preserve"> PAGEREF _Toc121835841 \h </w:instrText>
            </w:r>
            <w:r>
              <w:fldChar w:fldCharType="separate"/>
            </w:r>
            <w:r w:rsidR="00516283">
              <w:t>11</w:t>
            </w:r>
            <w:r>
              <w:fldChar w:fldCharType="end"/>
            </w:r>
          </w:hyperlink>
        </w:p>
        <w:p w:rsidR="0086731B" w:rsidRDefault="00D71466">
          <w:pPr>
            <w:pStyle w:val="20"/>
            <w:tabs>
              <w:tab w:val="left" w:pos="840"/>
              <w:tab w:val="right" w:leader="dot" w:pos="8296"/>
            </w:tabs>
            <w:rPr>
              <w:kern w:val="2"/>
              <w:sz w:val="21"/>
            </w:rPr>
          </w:pPr>
          <w:hyperlink w:anchor="_Toc121835842" w:history="1">
            <w:r w:rsidR="00516283">
              <w:rPr>
                <w:rStyle w:val="a8"/>
              </w:rPr>
              <w:t>5.2.</w:t>
            </w:r>
            <w:r w:rsidR="00516283">
              <w:rPr>
                <w:kern w:val="2"/>
                <w:sz w:val="21"/>
              </w:rPr>
              <w:tab/>
            </w:r>
            <w:r w:rsidR="00516283">
              <w:rPr>
                <w:rStyle w:val="a8"/>
                <w:rFonts w:hint="eastAsia"/>
              </w:rPr>
              <w:t>设备控制器安装</w:t>
            </w:r>
            <w:r w:rsidR="00516283">
              <w:rPr>
                <w:rStyle w:val="a8"/>
              </w:rPr>
              <w:t xml:space="preserve"> Device Module Installation</w:t>
            </w:r>
            <w:r w:rsidR="00516283">
              <w:tab/>
            </w:r>
            <w:r>
              <w:fldChar w:fldCharType="begin"/>
            </w:r>
            <w:r w:rsidR="00516283">
              <w:instrText xml:space="preserve"> PAGEREF _Toc121835842 \h </w:instrText>
            </w:r>
            <w:r>
              <w:fldChar w:fldCharType="separate"/>
            </w:r>
            <w:r w:rsidR="00516283">
              <w:t>12</w:t>
            </w:r>
            <w:r>
              <w:fldChar w:fldCharType="end"/>
            </w:r>
          </w:hyperlink>
        </w:p>
        <w:p w:rsidR="0086731B" w:rsidRDefault="00D71466">
          <w:pPr>
            <w:pStyle w:val="20"/>
            <w:tabs>
              <w:tab w:val="left" w:pos="840"/>
              <w:tab w:val="right" w:leader="dot" w:pos="8296"/>
            </w:tabs>
            <w:rPr>
              <w:kern w:val="2"/>
              <w:sz w:val="21"/>
            </w:rPr>
          </w:pPr>
          <w:hyperlink w:anchor="_Toc121835843" w:history="1">
            <w:r w:rsidR="00516283">
              <w:rPr>
                <w:rStyle w:val="a8"/>
              </w:rPr>
              <w:t>5.3.</w:t>
            </w:r>
            <w:r w:rsidR="00516283">
              <w:rPr>
                <w:kern w:val="2"/>
                <w:sz w:val="21"/>
              </w:rPr>
              <w:tab/>
            </w:r>
            <w:r w:rsidR="00516283">
              <w:rPr>
                <w:rStyle w:val="a8"/>
                <w:rFonts w:hint="eastAsia"/>
              </w:rPr>
              <w:t>灯具控制器安装</w:t>
            </w:r>
            <w:r w:rsidR="00516283">
              <w:rPr>
                <w:rStyle w:val="a8"/>
              </w:rPr>
              <w:t>Lighting Module Installation</w:t>
            </w:r>
            <w:r w:rsidR="00516283">
              <w:tab/>
            </w:r>
            <w:r>
              <w:fldChar w:fldCharType="begin"/>
            </w:r>
            <w:r w:rsidR="00516283">
              <w:instrText xml:space="preserve"> PAGEREF _Toc121835843 \h </w:instrText>
            </w:r>
            <w:r>
              <w:fldChar w:fldCharType="separate"/>
            </w:r>
            <w:r w:rsidR="00516283">
              <w:t>13</w:t>
            </w:r>
            <w:r>
              <w:fldChar w:fldCharType="end"/>
            </w:r>
          </w:hyperlink>
        </w:p>
        <w:p w:rsidR="0086731B" w:rsidRDefault="00D71466">
          <w:pPr>
            <w:pStyle w:val="10"/>
            <w:tabs>
              <w:tab w:val="left" w:pos="440"/>
              <w:tab w:val="right" w:leader="dot" w:pos="8296"/>
            </w:tabs>
            <w:rPr>
              <w:kern w:val="2"/>
              <w:sz w:val="21"/>
            </w:rPr>
          </w:pPr>
          <w:hyperlink w:anchor="_Toc121835844" w:history="1">
            <w:r w:rsidR="00516283">
              <w:rPr>
                <w:rStyle w:val="a8"/>
              </w:rPr>
              <w:t>6.</w:t>
            </w:r>
            <w:r w:rsidR="00516283">
              <w:rPr>
                <w:kern w:val="2"/>
                <w:sz w:val="21"/>
              </w:rPr>
              <w:tab/>
            </w:r>
            <w:r w:rsidR="00516283">
              <w:rPr>
                <w:rStyle w:val="a8"/>
                <w:rFonts w:hint="eastAsia"/>
              </w:rPr>
              <w:t>报警干接点</w:t>
            </w:r>
            <w:r w:rsidR="00516283">
              <w:rPr>
                <w:rStyle w:val="a8"/>
              </w:rPr>
              <w:t xml:space="preserve"> Alarm Dry contact</w:t>
            </w:r>
            <w:r w:rsidR="00516283">
              <w:tab/>
            </w:r>
            <w:r>
              <w:fldChar w:fldCharType="begin"/>
            </w:r>
            <w:r w:rsidR="00516283">
              <w:instrText xml:space="preserve"> PAGEREF _Toc121835844 \h </w:instrText>
            </w:r>
            <w:r>
              <w:fldChar w:fldCharType="separate"/>
            </w:r>
            <w:r w:rsidR="00516283">
              <w:t>13</w:t>
            </w:r>
            <w:r>
              <w:fldChar w:fldCharType="end"/>
            </w:r>
          </w:hyperlink>
        </w:p>
        <w:p w:rsidR="0086731B" w:rsidRDefault="00D71466">
          <w:pPr>
            <w:pStyle w:val="10"/>
            <w:tabs>
              <w:tab w:val="left" w:pos="440"/>
              <w:tab w:val="right" w:leader="dot" w:pos="8296"/>
            </w:tabs>
            <w:rPr>
              <w:kern w:val="2"/>
              <w:sz w:val="21"/>
            </w:rPr>
          </w:pPr>
          <w:hyperlink w:anchor="_Toc121835845" w:history="1">
            <w:r w:rsidR="00516283">
              <w:rPr>
                <w:rStyle w:val="a8"/>
              </w:rPr>
              <w:t>7.</w:t>
            </w:r>
            <w:r w:rsidR="00516283">
              <w:rPr>
                <w:kern w:val="2"/>
                <w:sz w:val="21"/>
              </w:rPr>
              <w:tab/>
            </w:r>
            <w:r w:rsidR="00516283">
              <w:rPr>
                <w:rStyle w:val="a8"/>
              </w:rPr>
              <w:t>SD</w:t>
            </w:r>
            <w:r w:rsidR="00516283">
              <w:rPr>
                <w:rStyle w:val="a8"/>
                <w:rFonts w:hint="eastAsia"/>
              </w:rPr>
              <w:t>卡</w:t>
            </w:r>
            <w:r w:rsidR="00516283">
              <w:tab/>
            </w:r>
            <w:r>
              <w:fldChar w:fldCharType="begin"/>
            </w:r>
            <w:r w:rsidR="00516283">
              <w:instrText xml:space="preserve"> PAGEREF _Toc121835845 \h </w:instrText>
            </w:r>
            <w:r>
              <w:fldChar w:fldCharType="separate"/>
            </w:r>
            <w:r w:rsidR="00516283">
              <w:t>13</w:t>
            </w:r>
            <w:r>
              <w:fldChar w:fldCharType="end"/>
            </w:r>
          </w:hyperlink>
        </w:p>
        <w:p w:rsidR="0086731B" w:rsidRDefault="00D71466">
          <w:pPr>
            <w:pStyle w:val="10"/>
            <w:tabs>
              <w:tab w:val="left" w:pos="440"/>
              <w:tab w:val="right" w:leader="dot" w:pos="8296"/>
            </w:tabs>
            <w:rPr>
              <w:kern w:val="2"/>
              <w:sz w:val="21"/>
            </w:rPr>
          </w:pPr>
          <w:hyperlink w:anchor="_Toc121835846" w:history="1">
            <w:r w:rsidR="00516283">
              <w:rPr>
                <w:rStyle w:val="a8"/>
              </w:rPr>
              <w:t>8.</w:t>
            </w:r>
            <w:r w:rsidR="00516283">
              <w:rPr>
                <w:kern w:val="2"/>
                <w:sz w:val="21"/>
              </w:rPr>
              <w:tab/>
            </w:r>
            <w:r w:rsidR="00516283">
              <w:rPr>
                <w:rStyle w:val="a8"/>
                <w:rFonts w:hint="eastAsia"/>
              </w:rPr>
              <w:t>常见问题排查</w:t>
            </w:r>
            <w:r w:rsidR="00516283">
              <w:rPr>
                <w:rStyle w:val="a8"/>
              </w:rPr>
              <w:t xml:space="preserve"> Troubleshooting</w:t>
            </w:r>
            <w:r w:rsidR="00516283">
              <w:tab/>
            </w:r>
            <w:r>
              <w:fldChar w:fldCharType="begin"/>
            </w:r>
            <w:r w:rsidR="00516283">
              <w:instrText xml:space="preserve"> PAGEREF _Toc121835846 \h </w:instrText>
            </w:r>
            <w:r>
              <w:fldChar w:fldCharType="separate"/>
            </w:r>
            <w:r w:rsidR="00516283">
              <w:t>13</w:t>
            </w:r>
            <w:r>
              <w:fldChar w:fldCharType="end"/>
            </w:r>
          </w:hyperlink>
        </w:p>
        <w:p w:rsidR="0086731B" w:rsidRDefault="00D71466">
          <w:pPr>
            <w:pStyle w:val="20"/>
            <w:tabs>
              <w:tab w:val="left" w:pos="840"/>
              <w:tab w:val="right" w:leader="dot" w:pos="8296"/>
            </w:tabs>
            <w:rPr>
              <w:kern w:val="2"/>
              <w:sz w:val="21"/>
            </w:rPr>
          </w:pPr>
          <w:hyperlink w:anchor="_Toc121835847" w:history="1">
            <w:r w:rsidR="00516283">
              <w:rPr>
                <w:rStyle w:val="a8"/>
              </w:rPr>
              <w:t>8.1.</w:t>
            </w:r>
            <w:r w:rsidR="00516283">
              <w:rPr>
                <w:kern w:val="2"/>
                <w:sz w:val="21"/>
              </w:rPr>
              <w:tab/>
            </w:r>
            <w:r w:rsidR="00516283">
              <w:rPr>
                <w:rStyle w:val="a8"/>
                <w:rFonts w:hint="eastAsia"/>
              </w:rPr>
              <w:t>传感器添加失败</w:t>
            </w:r>
            <w:r w:rsidR="00516283">
              <w:rPr>
                <w:rStyle w:val="a8"/>
              </w:rPr>
              <w:t>Sensor Installation Failure</w:t>
            </w:r>
            <w:r w:rsidR="00516283">
              <w:tab/>
            </w:r>
            <w:r>
              <w:fldChar w:fldCharType="begin"/>
            </w:r>
            <w:r w:rsidR="00516283">
              <w:instrText xml:space="preserve"> PAGEREF _Toc121835847 \h </w:instrText>
            </w:r>
            <w:r>
              <w:fldChar w:fldCharType="separate"/>
            </w:r>
            <w:r w:rsidR="00516283">
              <w:t>13</w:t>
            </w:r>
            <w:r>
              <w:fldChar w:fldCharType="end"/>
            </w:r>
          </w:hyperlink>
        </w:p>
        <w:p w:rsidR="0086731B" w:rsidRDefault="00D71466">
          <w:pPr>
            <w:pStyle w:val="20"/>
            <w:tabs>
              <w:tab w:val="left" w:pos="840"/>
              <w:tab w:val="right" w:leader="dot" w:pos="8296"/>
            </w:tabs>
            <w:rPr>
              <w:kern w:val="2"/>
              <w:sz w:val="21"/>
            </w:rPr>
          </w:pPr>
          <w:hyperlink w:anchor="_Toc121835848" w:history="1">
            <w:r w:rsidR="00516283">
              <w:rPr>
                <w:rStyle w:val="a8"/>
              </w:rPr>
              <w:t>8.2.</w:t>
            </w:r>
            <w:r w:rsidR="00516283">
              <w:rPr>
                <w:kern w:val="2"/>
                <w:sz w:val="21"/>
              </w:rPr>
              <w:tab/>
            </w:r>
            <w:r w:rsidR="00516283">
              <w:rPr>
                <w:rStyle w:val="a8"/>
                <w:rFonts w:hint="eastAsia"/>
              </w:rPr>
              <w:t>设备添加失败</w:t>
            </w:r>
            <w:r w:rsidR="00516283">
              <w:rPr>
                <w:rStyle w:val="a8"/>
              </w:rPr>
              <w:t>Device Module Installation Failure</w:t>
            </w:r>
            <w:r w:rsidR="00516283">
              <w:tab/>
            </w:r>
            <w:r>
              <w:fldChar w:fldCharType="begin"/>
            </w:r>
            <w:r w:rsidR="00516283">
              <w:instrText xml:space="preserve"> PAGEREF _Toc121835848 \h </w:instrText>
            </w:r>
            <w:r>
              <w:fldChar w:fldCharType="separate"/>
            </w:r>
            <w:r w:rsidR="00516283">
              <w:t>14</w:t>
            </w:r>
            <w:r>
              <w:fldChar w:fldCharType="end"/>
            </w:r>
          </w:hyperlink>
        </w:p>
        <w:p w:rsidR="0086731B" w:rsidRDefault="00D71466">
          <w:pPr>
            <w:pStyle w:val="20"/>
            <w:tabs>
              <w:tab w:val="left" w:pos="840"/>
              <w:tab w:val="right" w:leader="dot" w:pos="8296"/>
            </w:tabs>
            <w:rPr>
              <w:kern w:val="2"/>
              <w:sz w:val="21"/>
            </w:rPr>
          </w:pPr>
          <w:hyperlink w:anchor="_Toc121835849" w:history="1">
            <w:r w:rsidR="00516283">
              <w:rPr>
                <w:rStyle w:val="a8"/>
              </w:rPr>
              <w:t>8.3.</w:t>
            </w:r>
            <w:r w:rsidR="00516283">
              <w:rPr>
                <w:kern w:val="2"/>
                <w:sz w:val="21"/>
              </w:rPr>
              <w:tab/>
            </w:r>
            <w:r w:rsidR="00516283">
              <w:rPr>
                <w:rStyle w:val="a8"/>
                <w:rFonts w:hint="eastAsia"/>
              </w:rPr>
              <w:t>灯具添加失败</w:t>
            </w:r>
            <w:r w:rsidR="00516283">
              <w:rPr>
                <w:rStyle w:val="a8"/>
              </w:rPr>
              <w:t>Lighting Module Installation Failure</w:t>
            </w:r>
            <w:r w:rsidR="00516283">
              <w:tab/>
            </w:r>
            <w:r>
              <w:fldChar w:fldCharType="begin"/>
            </w:r>
            <w:r w:rsidR="00516283">
              <w:instrText xml:space="preserve"> PAGEREF _Toc121835849 \h </w:instrText>
            </w:r>
            <w:r>
              <w:fldChar w:fldCharType="separate"/>
            </w:r>
            <w:r w:rsidR="00516283">
              <w:t>14</w:t>
            </w:r>
            <w:r>
              <w:fldChar w:fldCharType="end"/>
            </w:r>
          </w:hyperlink>
        </w:p>
        <w:p w:rsidR="0086731B" w:rsidRDefault="00D71466">
          <w:pPr>
            <w:pStyle w:val="10"/>
            <w:tabs>
              <w:tab w:val="left" w:pos="440"/>
              <w:tab w:val="right" w:leader="dot" w:pos="8296"/>
            </w:tabs>
            <w:rPr>
              <w:kern w:val="2"/>
              <w:sz w:val="21"/>
            </w:rPr>
          </w:pPr>
          <w:hyperlink w:anchor="_Toc121835850" w:history="1">
            <w:r w:rsidR="00516283">
              <w:rPr>
                <w:rStyle w:val="a8"/>
              </w:rPr>
              <w:t>9.</w:t>
            </w:r>
            <w:r w:rsidR="00516283">
              <w:rPr>
                <w:kern w:val="2"/>
                <w:sz w:val="21"/>
              </w:rPr>
              <w:tab/>
            </w:r>
            <w:r w:rsidR="00516283">
              <w:rPr>
                <w:rStyle w:val="a8"/>
              </w:rPr>
              <w:t>BeHive</w:t>
            </w:r>
            <w:r w:rsidR="00516283">
              <w:rPr>
                <w:rStyle w:val="a8"/>
                <w:rFonts w:hint="eastAsia"/>
              </w:rPr>
              <w:t>安装说明</w:t>
            </w:r>
            <w:r w:rsidR="00516283">
              <w:rPr>
                <w:rStyle w:val="a8"/>
              </w:rPr>
              <w:t>BeHive Installation Instructions</w:t>
            </w:r>
            <w:r w:rsidR="00516283">
              <w:tab/>
            </w:r>
            <w:r>
              <w:fldChar w:fldCharType="begin"/>
            </w:r>
            <w:r w:rsidR="00516283">
              <w:instrText xml:space="preserve"> PAGEREF _Toc121835850 \h </w:instrText>
            </w:r>
            <w:r>
              <w:fldChar w:fldCharType="separate"/>
            </w:r>
            <w:r w:rsidR="00516283">
              <w:t>15</w:t>
            </w:r>
            <w:r>
              <w:fldChar w:fldCharType="end"/>
            </w:r>
          </w:hyperlink>
        </w:p>
        <w:p w:rsidR="0086731B" w:rsidRDefault="00D71466">
          <w:pPr>
            <w:pStyle w:val="20"/>
            <w:tabs>
              <w:tab w:val="left" w:pos="840"/>
              <w:tab w:val="right" w:leader="dot" w:pos="8296"/>
            </w:tabs>
            <w:rPr>
              <w:kern w:val="2"/>
              <w:sz w:val="21"/>
            </w:rPr>
          </w:pPr>
          <w:hyperlink w:anchor="_Toc121835851" w:history="1">
            <w:r w:rsidR="00516283">
              <w:rPr>
                <w:rStyle w:val="a8"/>
              </w:rPr>
              <w:t>9.1.</w:t>
            </w:r>
            <w:r w:rsidR="00516283">
              <w:rPr>
                <w:kern w:val="2"/>
                <w:sz w:val="21"/>
              </w:rPr>
              <w:tab/>
            </w:r>
            <w:r w:rsidR="00516283">
              <w:rPr>
                <w:rStyle w:val="a8"/>
                <w:rFonts w:hint="eastAsia"/>
              </w:rPr>
              <w:t>安装方法</w:t>
            </w:r>
            <w:r w:rsidR="00516283">
              <w:rPr>
                <w:rStyle w:val="a8"/>
              </w:rPr>
              <w:t>1  Installation method 1</w:t>
            </w:r>
            <w:r w:rsidR="00516283">
              <w:tab/>
            </w:r>
            <w:r>
              <w:fldChar w:fldCharType="begin"/>
            </w:r>
            <w:r w:rsidR="00516283">
              <w:instrText xml:space="preserve"> PAGEREF _Toc121835851 \h </w:instrText>
            </w:r>
            <w:r>
              <w:fldChar w:fldCharType="separate"/>
            </w:r>
            <w:r w:rsidR="00516283">
              <w:t>15</w:t>
            </w:r>
            <w:r>
              <w:fldChar w:fldCharType="end"/>
            </w:r>
          </w:hyperlink>
        </w:p>
        <w:p w:rsidR="0086731B" w:rsidRDefault="00D71466">
          <w:pPr>
            <w:pStyle w:val="20"/>
            <w:tabs>
              <w:tab w:val="left" w:pos="840"/>
              <w:tab w:val="right" w:leader="dot" w:pos="8296"/>
            </w:tabs>
            <w:rPr>
              <w:kern w:val="2"/>
              <w:sz w:val="21"/>
            </w:rPr>
          </w:pPr>
          <w:hyperlink w:anchor="_Toc121835852" w:history="1">
            <w:r w:rsidR="00516283">
              <w:rPr>
                <w:rStyle w:val="a8"/>
              </w:rPr>
              <w:t>9.2.</w:t>
            </w:r>
            <w:r w:rsidR="00516283">
              <w:rPr>
                <w:kern w:val="2"/>
                <w:sz w:val="21"/>
              </w:rPr>
              <w:tab/>
            </w:r>
            <w:r w:rsidR="00516283">
              <w:rPr>
                <w:rStyle w:val="a8"/>
                <w:rFonts w:hint="eastAsia"/>
              </w:rPr>
              <w:t>安装方法</w:t>
            </w:r>
            <w:r w:rsidR="00516283">
              <w:rPr>
                <w:rStyle w:val="a8"/>
              </w:rPr>
              <w:t>2 Installation method 2</w:t>
            </w:r>
            <w:r w:rsidR="00516283">
              <w:tab/>
            </w:r>
            <w:r>
              <w:fldChar w:fldCharType="begin"/>
            </w:r>
            <w:r w:rsidR="00516283">
              <w:instrText xml:space="preserve"> PAGEREF _Toc121835852 \h </w:instrText>
            </w:r>
            <w:r>
              <w:fldChar w:fldCharType="separate"/>
            </w:r>
            <w:r w:rsidR="00516283">
              <w:t>16</w:t>
            </w:r>
            <w:r>
              <w:fldChar w:fldCharType="end"/>
            </w:r>
          </w:hyperlink>
        </w:p>
        <w:p w:rsidR="0086731B" w:rsidRDefault="00D71466">
          <w:pPr>
            <w:pStyle w:val="20"/>
            <w:tabs>
              <w:tab w:val="left" w:pos="840"/>
              <w:tab w:val="right" w:leader="dot" w:pos="8296"/>
            </w:tabs>
            <w:rPr>
              <w:kern w:val="2"/>
              <w:sz w:val="21"/>
            </w:rPr>
          </w:pPr>
          <w:hyperlink w:anchor="_Toc121835853" w:history="1">
            <w:r w:rsidR="00516283">
              <w:rPr>
                <w:rStyle w:val="a8"/>
              </w:rPr>
              <w:t>9.3.</w:t>
            </w:r>
            <w:r w:rsidR="00516283">
              <w:rPr>
                <w:kern w:val="2"/>
                <w:sz w:val="21"/>
              </w:rPr>
              <w:tab/>
            </w:r>
            <w:r w:rsidR="00516283">
              <w:rPr>
                <w:rStyle w:val="a8"/>
                <w:rFonts w:hint="eastAsia"/>
              </w:rPr>
              <w:t>安装方法</w:t>
            </w:r>
            <w:r w:rsidR="00516283">
              <w:rPr>
                <w:rStyle w:val="a8"/>
              </w:rPr>
              <w:t>3 Installation method 3</w:t>
            </w:r>
            <w:r w:rsidR="00516283">
              <w:tab/>
            </w:r>
            <w:r>
              <w:fldChar w:fldCharType="begin"/>
            </w:r>
            <w:r w:rsidR="00516283">
              <w:instrText xml:space="preserve"> PAGEREF _Toc121835853 \h </w:instrText>
            </w:r>
            <w:r>
              <w:fldChar w:fldCharType="separate"/>
            </w:r>
            <w:r w:rsidR="00516283">
              <w:t>17</w:t>
            </w:r>
            <w:r>
              <w:fldChar w:fldCharType="end"/>
            </w:r>
          </w:hyperlink>
        </w:p>
        <w:p w:rsidR="0086731B" w:rsidRDefault="00D71466">
          <w:pPr>
            <w:pStyle w:val="10"/>
            <w:tabs>
              <w:tab w:val="left" w:pos="630"/>
              <w:tab w:val="right" w:leader="dot" w:pos="8296"/>
            </w:tabs>
            <w:rPr>
              <w:kern w:val="2"/>
              <w:sz w:val="21"/>
            </w:rPr>
          </w:pPr>
          <w:hyperlink w:anchor="_Toc121835854" w:history="1">
            <w:r w:rsidR="00516283">
              <w:rPr>
                <w:rStyle w:val="a8"/>
              </w:rPr>
              <w:t>10.</w:t>
            </w:r>
            <w:r w:rsidR="00516283">
              <w:rPr>
                <w:kern w:val="2"/>
                <w:sz w:val="21"/>
              </w:rPr>
              <w:tab/>
            </w:r>
            <w:r w:rsidR="00516283">
              <w:rPr>
                <w:rStyle w:val="a8"/>
                <w:rFonts w:hint="eastAsia"/>
              </w:rPr>
              <w:t>附录</w:t>
            </w:r>
            <w:r w:rsidR="00516283">
              <w:rPr>
                <w:rStyle w:val="a8"/>
              </w:rPr>
              <w:t xml:space="preserve">: </w:t>
            </w:r>
            <w:r w:rsidR="00516283">
              <w:rPr>
                <w:rStyle w:val="a8"/>
                <w:rFonts w:hint="eastAsia"/>
              </w:rPr>
              <w:t>手机</w:t>
            </w:r>
            <w:r w:rsidR="00516283">
              <w:rPr>
                <w:rStyle w:val="a8"/>
              </w:rPr>
              <w:t xml:space="preserve"> APP</w:t>
            </w:r>
            <w:r w:rsidR="00516283">
              <w:rPr>
                <w:rStyle w:val="a8"/>
                <w:rFonts w:hint="eastAsia"/>
              </w:rPr>
              <w:t>使用说明书</w:t>
            </w:r>
            <w:r w:rsidR="00516283">
              <w:tab/>
            </w:r>
            <w:r>
              <w:fldChar w:fldCharType="begin"/>
            </w:r>
            <w:r w:rsidR="00516283">
              <w:instrText xml:space="preserve"> PAGEREF _Toc121835854 \h </w:instrText>
            </w:r>
            <w:r>
              <w:fldChar w:fldCharType="separate"/>
            </w:r>
            <w:r w:rsidR="00516283">
              <w:t>18</w:t>
            </w:r>
            <w:r>
              <w:fldChar w:fldCharType="end"/>
            </w:r>
          </w:hyperlink>
        </w:p>
        <w:p w:rsidR="0086731B" w:rsidRDefault="00D71466">
          <w:pPr>
            <w:pStyle w:val="10"/>
            <w:tabs>
              <w:tab w:val="left" w:pos="630"/>
              <w:tab w:val="right" w:leader="dot" w:pos="8296"/>
            </w:tabs>
            <w:rPr>
              <w:kern w:val="2"/>
              <w:sz w:val="21"/>
            </w:rPr>
          </w:pPr>
          <w:hyperlink w:anchor="_Toc121835855" w:history="1">
            <w:r w:rsidR="00516283">
              <w:rPr>
                <w:rStyle w:val="a8"/>
              </w:rPr>
              <w:t>11.</w:t>
            </w:r>
            <w:r w:rsidR="00516283">
              <w:rPr>
                <w:kern w:val="2"/>
                <w:sz w:val="21"/>
              </w:rPr>
              <w:tab/>
            </w:r>
            <w:r w:rsidR="00516283">
              <w:rPr>
                <w:rStyle w:val="a8"/>
                <w:rFonts w:hint="eastAsia"/>
              </w:rPr>
              <w:t>前期准备</w:t>
            </w:r>
            <w:r w:rsidR="00516283">
              <w:rPr>
                <w:rStyle w:val="a8"/>
              </w:rPr>
              <w:t xml:space="preserve"> Registration</w:t>
            </w:r>
            <w:r w:rsidR="00516283">
              <w:tab/>
            </w:r>
            <w:r>
              <w:fldChar w:fldCharType="begin"/>
            </w:r>
            <w:r w:rsidR="00516283">
              <w:instrText xml:space="preserve"> PAGEREF _Toc121835855 \h </w:instrText>
            </w:r>
            <w:r>
              <w:fldChar w:fldCharType="separate"/>
            </w:r>
            <w:r w:rsidR="00516283">
              <w:t>18</w:t>
            </w:r>
            <w:r>
              <w:fldChar w:fldCharType="end"/>
            </w:r>
          </w:hyperlink>
        </w:p>
        <w:p w:rsidR="0086731B" w:rsidRDefault="00D71466">
          <w:pPr>
            <w:pStyle w:val="20"/>
            <w:tabs>
              <w:tab w:val="left" w:pos="1050"/>
              <w:tab w:val="right" w:leader="dot" w:pos="8296"/>
            </w:tabs>
            <w:rPr>
              <w:kern w:val="2"/>
              <w:sz w:val="21"/>
            </w:rPr>
          </w:pPr>
          <w:hyperlink w:anchor="_Toc121835856" w:history="1">
            <w:r w:rsidR="00516283">
              <w:rPr>
                <w:rStyle w:val="a8"/>
                <w:rFonts w:ascii="宋体" w:eastAsia="宋体" w:hAnsi="宋体"/>
              </w:rPr>
              <w:t>11.1.</w:t>
            </w:r>
            <w:r w:rsidR="00516283">
              <w:rPr>
                <w:kern w:val="2"/>
                <w:sz w:val="21"/>
              </w:rPr>
              <w:tab/>
            </w:r>
            <w:r w:rsidR="00516283">
              <w:rPr>
                <w:rStyle w:val="a8"/>
                <w:rFonts w:ascii="宋体" w:eastAsia="宋体" w:hAnsi="宋体"/>
              </w:rPr>
              <w:t>APP</w:t>
            </w:r>
            <w:r w:rsidR="00516283">
              <w:rPr>
                <w:rStyle w:val="a8"/>
                <w:rFonts w:ascii="宋体" w:eastAsia="宋体" w:hAnsi="宋体" w:hint="eastAsia"/>
              </w:rPr>
              <w:t>下载</w:t>
            </w:r>
            <w:r w:rsidR="00516283">
              <w:rPr>
                <w:rStyle w:val="a8"/>
                <w:rFonts w:ascii="宋体" w:eastAsia="宋体" w:hAnsi="宋体"/>
              </w:rPr>
              <w:t xml:space="preserve"> APP Download</w:t>
            </w:r>
            <w:r w:rsidR="00516283">
              <w:tab/>
            </w:r>
            <w:r>
              <w:fldChar w:fldCharType="begin"/>
            </w:r>
            <w:r w:rsidR="00516283">
              <w:instrText xml:space="preserve"> PAGEREF _Toc121835856 \h </w:instrText>
            </w:r>
            <w:r>
              <w:fldChar w:fldCharType="separate"/>
            </w:r>
            <w:r w:rsidR="00516283">
              <w:t>18</w:t>
            </w:r>
            <w:r>
              <w:fldChar w:fldCharType="end"/>
            </w:r>
          </w:hyperlink>
        </w:p>
        <w:p w:rsidR="0086731B" w:rsidRDefault="00D71466">
          <w:pPr>
            <w:pStyle w:val="20"/>
            <w:tabs>
              <w:tab w:val="left" w:pos="1050"/>
              <w:tab w:val="right" w:leader="dot" w:pos="8296"/>
            </w:tabs>
            <w:rPr>
              <w:kern w:val="2"/>
              <w:sz w:val="21"/>
            </w:rPr>
          </w:pPr>
          <w:hyperlink w:anchor="_Toc121835857" w:history="1">
            <w:r w:rsidR="00516283">
              <w:rPr>
                <w:rStyle w:val="a8"/>
                <w:rFonts w:ascii="宋体" w:eastAsia="宋体" w:hAnsi="宋体"/>
              </w:rPr>
              <w:t>11.2.</w:t>
            </w:r>
            <w:r w:rsidR="00516283">
              <w:rPr>
                <w:kern w:val="2"/>
                <w:sz w:val="21"/>
              </w:rPr>
              <w:tab/>
            </w:r>
            <w:r w:rsidR="00516283">
              <w:rPr>
                <w:rStyle w:val="a8"/>
                <w:rFonts w:ascii="宋体" w:eastAsia="宋体" w:hAnsi="宋体" w:hint="eastAsia"/>
              </w:rPr>
              <w:t>注册</w:t>
            </w:r>
            <w:r w:rsidR="00516283">
              <w:rPr>
                <w:rStyle w:val="a8"/>
                <w:rFonts w:ascii="宋体" w:eastAsia="宋体" w:hAnsi="宋体"/>
              </w:rPr>
              <w:t>APP</w:t>
            </w:r>
            <w:r w:rsidR="00516283">
              <w:rPr>
                <w:rStyle w:val="a8"/>
                <w:rFonts w:ascii="宋体" w:eastAsia="宋体" w:hAnsi="宋体" w:hint="eastAsia"/>
              </w:rPr>
              <w:t>账号</w:t>
            </w:r>
            <w:r w:rsidR="00516283">
              <w:rPr>
                <w:rStyle w:val="a8"/>
                <w:rFonts w:ascii="宋体" w:eastAsia="宋体" w:hAnsi="宋体"/>
              </w:rPr>
              <w:t xml:space="preserve"> Account Registration</w:t>
            </w:r>
            <w:r w:rsidR="00516283">
              <w:tab/>
            </w:r>
            <w:r>
              <w:fldChar w:fldCharType="begin"/>
            </w:r>
            <w:r w:rsidR="00516283">
              <w:instrText xml:space="preserve"> PAGEREF _Toc121835857 \h </w:instrText>
            </w:r>
            <w:r>
              <w:fldChar w:fldCharType="separate"/>
            </w:r>
            <w:r w:rsidR="00516283">
              <w:t>19</w:t>
            </w:r>
            <w:r>
              <w:fldChar w:fldCharType="end"/>
            </w:r>
          </w:hyperlink>
        </w:p>
        <w:p w:rsidR="0086731B" w:rsidRDefault="00D71466">
          <w:pPr>
            <w:pStyle w:val="10"/>
            <w:tabs>
              <w:tab w:val="left" w:pos="630"/>
              <w:tab w:val="right" w:leader="dot" w:pos="8296"/>
            </w:tabs>
            <w:rPr>
              <w:kern w:val="2"/>
              <w:sz w:val="21"/>
            </w:rPr>
          </w:pPr>
          <w:hyperlink w:anchor="_Toc121835858" w:history="1">
            <w:r w:rsidR="00516283">
              <w:rPr>
                <w:rStyle w:val="a8"/>
              </w:rPr>
              <w:t>12.</w:t>
            </w:r>
            <w:r w:rsidR="00516283">
              <w:rPr>
                <w:kern w:val="2"/>
                <w:sz w:val="21"/>
              </w:rPr>
              <w:tab/>
            </w:r>
            <w:r w:rsidR="00516283">
              <w:rPr>
                <w:rStyle w:val="a8"/>
                <w:rFonts w:hint="eastAsia"/>
              </w:rPr>
              <w:t>绑定设备</w:t>
            </w:r>
            <w:r w:rsidR="00516283">
              <w:rPr>
                <w:rStyle w:val="a8"/>
                <w:rFonts w:ascii="Calibri" w:hAnsi="Calibri" w:cs="Calibri"/>
              </w:rPr>
              <w:t>Binding Devices</w:t>
            </w:r>
            <w:r w:rsidR="00516283">
              <w:tab/>
            </w:r>
            <w:r>
              <w:fldChar w:fldCharType="begin"/>
            </w:r>
            <w:r w:rsidR="00516283">
              <w:instrText xml:space="preserve"> PAGEREF _Toc121835858 \h </w:instrText>
            </w:r>
            <w:r>
              <w:fldChar w:fldCharType="separate"/>
            </w:r>
            <w:r w:rsidR="00516283">
              <w:t>20</w:t>
            </w:r>
            <w:r>
              <w:fldChar w:fldCharType="end"/>
            </w:r>
          </w:hyperlink>
        </w:p>
        <w:p w:rsidR="0086731B" w:rsidRDefault="00D71466">
          <w:pPr>
            <w:pStyle w:val="10"/>
            <w:tabs>
              <w:tab w:val="left" w:pos="630"/>
              <w:tab w:val="right" w:leader="dot" w:pos="8296"/>
            </w:tabs>
            <w:rPr>
              <w:kern w:val="2"/>
              <w:sz w:val="21"/>
            </w:rPr>
          </w:pPr>
          <w:hyperlink w:anchor="_Toc121835859" w:history="1">
            <w:r w:rsidR="00516283">
              <w:rPr>
                <w:rStyle w:val="a8"/>
              </w:rPr>
              <w:t>13.</w:t>
            </w:r>
            <w:r w:rsidR="00516283">
              <w:rPr>
                <w:kern w:val="2"/>
                <w:sz w:val="21"/>
              </w:rPr>
              <w:tab/>
            </w:r>
            <w:r w:rsidR="00516283">
              <w:rPr>
                <w:rStyle w:val="a8"/>
                <w:rFonts w:hint="eastAsia"/>
              </w:rPr>
              <w:t>手机</w:t>
            </w:r>
            <w:r w:rsidR="00516283">
              <w:rPr>
                <w:rStyle w:val="a8"/>
              </w:rPr>
              <w:t>APP APP Introduction</w:t>
            </w:r>
            <w:r w:rsidR="00516283">
              <w:tab/>
            </w:r>
            <w:r>
              <w:fldChar w:fldCharType="begin"/>
            </w:r>
            <w:r w:rsidR="00516283">
              <w:instrText xml:space="preserve"> PAGEREF _Toc121835859 \h </w:instrText>
            </w:r>
            <w:r>
              <w:fldChar w:fldCharType="separate"/>
            </w:r>
            <w:r w:rsidR="00516283">
              <w:t>23</w:t>
            </w:r>
            <w:r>
              <w:fldChar w:fldCharType="end"/>
            </w:r>
          </w:hyperlink>
        </w:p>
        <w:p w:rsidR="0086731B" w:rsidRDefault="00D71466">
          <w:pPr>
            <w:pStyle w:val="20"/>
            <w:tabs>
              <w:tab w:val="left" w:pos="1050"/>
              <w:tab w:val="right" w:leader="dot" w:pos="8296"/>
            </w:tabs>
            <w:rPr>
              <w:kern w:val="2"/>
              <w:sz w:val="21"/>
            </w:rPr>
          </w:pPr>
          <w:hyperlink w:anchor="_Toc121835860" w:history="1">
            <w:r w:rsidR="00516283">
              <w:rPr>
                <w:rStyle w:val="a8"/>
                <w:rFonts w:ascii="宋体" w:eastAsia="宋体" w:hAnsi="宋体"/>
              </w:rPr>
              <w:t>13.1.</w:t>
            </w:r>
            <w:r w:rsidR="00516283">
              <w:rPr>
                <w:kern w:val="2"/>
                <w:sz w:val="21"/>
              </w:rPr>
              <w:tab/>
            </w:r>
            <w:r w:rsidR="00516283">
              <w:rPr>
                <w:rStyle w:val="a8"/>
                <w:rFonts w:ascii="宋体" w:eastAsia="宋体" w:hAnsi="宋体" w:hint="eastAsia"/>
              </w:rPr>
              <w:t>首页</w:t>
            </w:r>
            <w:r w:rsidR="00516283">
              <w:rPr>
                <w:rStyle w:val="a8"/>
                <w:rFonts w:ascii="宋体" w:eastAsia="宋体" w:hAnsi="宋体"/>
              </w:rPr>
              <w:t xml:space="preserve"> Home Page</w:t>
            </w:r>
            <w:r w:rsidR="00516283">
              <w:tab/>
            </w:r>
            <w:r>
              <w:fldChar w:fldCharType="begin"/>
            </w:r>
            <w:r w:rsidR="00516283">
              <w:instrText xml:space="preserve"> PAGEREF _Toc121835860 \h </w:instrText>
            </w:r>
            <w:r>
              <w:fldChar w:fldCharType="separate"/>
            </w:r>
            <w:r w:rsidR="00516283">
              <w:t>23</w:t>
            </w:r>
            <w:r>
              <w:fldChar w:fldCharType="end"/>
            </w:r>
          </w:hyperlink>
        </w:p>
        <w:p w:rsidR="0086731B" w:rsidRDefault="00D71466">
          <w:pPr>
            <w:pStyle w:val="20"/>
            <w:tabs>
              <w:tab w:val="left" w:pos="1050"/>
              <w:tab w:val="right" w:leader="dot" w:pos="8296"/>
            </w:tabs>
            <w:rPr>
              <w:kern w:val="2"/>
              <w:sz w:val="21"/>
            </w:rPr>
          </w:pPr>
          <w:hyperlink w:anchor="_Toc121835861" w:history="1">
            <w:r w:rsidR="00516283">
              <w:rPr>
                <w:rStyle w:val="a8"/>
                <w:rFonts w:ascii="宋体" w:eastAsia="宋体" w:hAnsi="宋体"/>
              </w:rPr>
              <w:t>13.2.</w:t>
            </w:r>
            <w:r w:rsidR="00516283">
              <w:rPr>
                <w:kern w:val="2"/>
                <w:sz w:val="21"/>
              </w:rPr>
              <w:tab/>
            </w:r>
            <w:r w:rsidR="00516283">
              <w:rPr>
                <w:rStyle w:val="a8"/>
                <w:rFonts w:ascii="宋体" w:eastAsia="宋体" w:hAnsi="宋体" w:hint="eastAsia"/>
              </w:rPr>
              <w:t>温度设置</w:t>
            </w:r>
            <w:r w:rsidR="00516283">
              <w:rPr>
                <w:rStyle w:val="a8"/>
                <w:rFonts w:ascii="Calibri" w:eastAsia="宋体" w:hAnsi="Calibri" w:cs="Calibri"/>
              </w:rPr>
              <w:t>Temperature Setting</w:t>
            </w:r>
            <w:r w:rsidR="00516283">
              <w:tab/>
            </w:r>
            <w:r>
              <w:fldChar w:fldCharType="begin"/>
            </w:r>
            <w:r w:rsidR="00516283">
              <w:instrText xml:space="preserve"> PAGEREF _Toc121835861 \h </w:instrText>
            </w:r>
            <w:r>
              <w:fldChar w:fldCharType="separate"/>
            </w:r>
            <w:r w:rsidR="00516283">
              <w:t>26</w:t>
            </w:r>
            <w:r>
              <w:fldChar w:fldCharType="end"/>
            </w:r>
          </w:hyperlink>
        </w:p>
        <w:p w:rsidR="0086731B" w:rsidRDefault="00D71466">
          <w:pPr>
            <w:pStyle w:val="20"/>
            <w:tabs>
              <w:tab w:val="left" w:pos="1050"/>
              <w:tab w:val="right" w:leader="dot" w:pos="8296"/>
            </w:tabs>
            <w:rPr>
              <w:kern w:val="2"/>
              <w:sz w:val="21"/>
            </w:rPr>
          </w:pPr>
          <w:hyperlink w:anchor="_Toc121835862" w:history="1">
            <w:r w:rsidR="00516283">
              <w:rPr>
                <w:rStyle w:val="a8"/>
                <w:rFonts w:ascii="宋体" w:eastAsia="宋体" w:hAnsi="宋体"/>
              </w:rPr>
              <w:t>13.3.</w:t>
            </w:r>
            <w:r w:rsidR="00516283">
              <w:rPr>
                <w:kern w:val="2"/>
                <w:sz w:val="21"/>
              </w:rPr>
              <w:tab/>
            </w:r>
            <w:r w:rsidR="00516283">
              <w:rPr>
                <w:rStyle w:val="a8"/>
                <w:rFonts w:ascii="宋体" w:eastAsia="宋体" w:hAnsi="宋体" w:hint="eastAsia"/>
              </w:rPr>
              <w:t>湿度设置</w:t>
            </w:r>
            <w:r w:rsidR="00516283">
              <w:rPr>
                <w:rStyle w:val="a8"/>
                <w:rFonts w:ascii="Calibri" w:eastAsia="宋体" w:hAnsi="Calibri" w:cs="Calibri"/>
              </w:rPr>
              <w:t>Humidity Setting</w:t>
            </w:r>
            <w:r w:rsidR="00516283">
              <w:tab/>
            </w:r>
            <w:r>
              <w:fldChar w:fldCharType="begin"/>
            </w:r>
            <w:r w:rsidR="00516283">
              <w:instrText xml:space="preserve"> PAGEREF _Toc121835862 \h </w:instrText>
            </w:r>
            <w:r>
              <w:fldChar w:fldCharType="separate"/>
            </w:r>
            <w:r w:rsidR="00516283">
              <w:t>27</w:t>
            </w:r>
            <w:r>
              <w:fldChar w:fldCharType="end"/>
            </w:r>
          </w:hyperlink>
        </w:p>
        <w:p w:rsidR="0086731B" w:rsidRDefault="00D71466">
          <w:pPr>
            <w:pStyle w:val="20"/>
            <w:tabs>
              <w:tab w:val="left" w:pos="1050"/>
              <w:tab w:val="right" w:leader="dot" w:pos="8296"/>
            </w:tabs>
            <w:rPr>
              <w:kern w:val="2"/>
              <w:sz w:val="21"/>
            </w:rPr>
          </w:pPr>
          <w:hyperlink w:anchor="_Toc121835863" w:history="1">
            <w:r w:rsidR="00516283">
              <w:rPr>
                <w:rStyle w:val="a8"/>
                <w:rFonts w:ascii="宋体" w:eastAsia="宋体" w:hAnsi="宋体"/>
              </w:rPr>
              <w:t>13.4.</w:t>
            </w:r>
            <w:r w:rsidR="00516283">
              <w:rPr>
                <w:kern w:val="2"/>
                <w:sz w:val="21"/>
              </w:rPr>
              <w:tab/>
            </w:r>
            <w:r w:rsidR="00516283">
              <w:rPr>
                <w:rStyle w:val="a8"/>
                <w:rFonts w:ascii="宋体" w:eastAsia="宋体" w:hAnsi="宋体"/>
              </w:rPr>
              <w:t>CO2</w:t>
            </w:r>
            <w:r w:rsidR="00516283">
              <w:rPr>
                <w:rStyle w:val="a8"/>
                <w:rFonts w:ascii="宋体" w:eastAsia="宋体" w:hAnsi="宋体" w:hint="eastAsia"/>
              </w:rPr>
              <w:t>设置</w:t>
            </w:r>
            <w:r w:rsidR="00516283">
              <w:rPr>
                <w:rStyle w:val="a8"/>
                <w:rFonts w:ascii="宋体" w:eastAsia="宋体" w:hAnsi="宋体"/>
              </w:rPr>
              <w:t xml:space="preserve"> CO2 Setting</w:t>
            </w:r>
            <w:r w:rsidR="00516283">
              <w:tab/>
            </w:r>
            <w:r>
              <w:fldChar w:fldCharType="begin"/>
            </w:r>
            <w:r w:rsidR="00516283">
              <w:instrText xml:space="preserve"> PAGEREF _Toc121835863 \h </w:instrText>
            </w:r>
            <w:r>
              <w:fldChar w:fldCharType="separate"/>
            </w:r>
            <w:r w:rsidR="00516283">
              <w:t>28</w:t>
            </w:r>
            <w:r>
              <w:fldChar w:fldCharType="end"/>
            </w:r>
          </w:hyperlink>
        </w:p>
        <w:p w:rsidR="0086731B" w:rsidRDefault="00D71466">
          <w:pPr>
            <w:pStyle w:val="20"/>
            <w:tabs>
              <w:tab w:val="left" w:pos="1050"/>
              <w:tab w:val="right" w:leader="dot" w:pos="8296"/>
            </w:tabs>
            <w:rPr>
              <w:kern w:val="2"/>
              <w:sz w:val="21"/>
            </w:rPr>
          </w:pPr>
          <w:hyperlink w:anchor="_Toc121835864" w:history="1">
            <w:r w:rsidR="00516283">
              <w:rPr>
                <w:rStyle w:val="a8"/>
                <w:rFonts w:ascii="宋体" w:eastAsia="宋体" w:hAnsi="宋体"/>
              </w:rPr>
              <w:t>13.5.</w:t>
            </w:r>
            <w:r w:rsidR="00516283">
              <w:rPr>
                <w:kern w:val="2"/>
                <w:sz w:val="21"/>
              </w:rPr>
              <w:tab/>
            </w:r>
            <w:r w:rsidR="00516283">
              <w:rPr>
                <w:rStyle w:val="a8"/>
                <w:rFonts w:ascii="宋体" w:eastAsia="宋体" w:hAnsi="宋体"/>
              </w:rPr>
              <w:t>VPD</w:t>
            </w:r>
            <w:r w:rsidR="00516283">
              <w:tab/>
            </w:r>
            <w:r>
              <w:fldChar w:fldCharType="begin"/>
            </w:r>
            <w:r w:rsidR="00516283">
              <w:instrText xml:space="preserve"> PAGEREF _Toc121835864 \h </w:instrText>
            </w:r>
            <w:r>
              <w:fldChar w:fldCharType="separate"/>
            </w:r>
            <w:r w:rsidR="00516283">
              <w:t>29</w:t>
            </w:r>
            <w:r>
              <w:fldChar w:fldCharType="end"/>
            </w:r>
          </w:hyperlink>
        </w:p>
        <w:p w:rsidR="0086731B" w:rsidRDefault="00D71466">
          <w:pPr>
            <w:pStyle w:val="20"/>
            <w:tabs>
              <w:tab w:val="left" w:pos="1050"/>
              <w:tab w:val="right" w:leader="dot" w:pos="8296"/>
            </w:tabs>
            <w:rPr>
              <w:kern w:val="2"/>
              <w:sz w:val="21"/>
            </w:rPr>
          </w:pPr>
          <w:hyperlink w:anchor="_Toc121835865" w:history="1">
            <w:r w:rsidR="00516283">
              <w:rPr>
                <w:rStyle w:val="a8"/>
                <w:rFonts w:ascii="宋体" w:eastAsia="宋体" w:hAnsi="宋体"/>
              </w:rPr>
              <w:t>13.6.</w:t>
            </w:r>
            <w:r w:rsidR="00516283">
              <w:rPr>
                <w:kern w:val="2"/>
                <w:sz w:val="21"/>
              </w:rPr>
              <w:tab/>
            </w:r>
            <w:r w:rsidR="00516283">
              <w:rPr>
                <w:rStyle w:val="a8"/>
                <w:rFonts w:ascii="宋体" w:eastAsia="宋体" w:hAnsi="宋体" w:hint="eastAsia"/>
              </w:rPr>
              <w:t>灯光设置</w:t>
            </w:r>
            <w:r w:rsidR="00516283">
              <w:rPr>
                <w:rStyle w:val="a8"/>
                <w:rFonts w:ascii="Calibri" w:eastAsia="宋体" w:hAnsi="Calibri" w:cs="Calibri"/>
              </w:rPr>
              <w:t>Lighting Control</w:t>
            </w:r>
            <w:r w:rsidR="00516283">
              <w:tab/>
            </w:r>
            <w:r>
              <w:fldChar w:fldCharType="begin"/>
            </w:r>
            <w:r w:rsidR="00516283">
              <w:instrText xml:space="preserve"> PAGEREF _Toc121835865 \h </w:instrText>
            </w:r>
            <w:r>
              <w:fldChar w:fldCharType="separate"/>
            </w:r>
            <w:r w:rsidR="00516283">
              <w:t>31</w:t>
            </w:r>
            <w:r>
              <w:fldChar w:fldCharType="end"/>
            </w:r>
          </w:hyperlink>
        </w:p>
        <w:p w:rsidR="0086731B" w:rsidRDefault="00D71466">
          <w:pPr>
            <w:pStyle w:val="20"/>
            <w:tabs>
              <w:tab w:val="left" w:pos="1050"/>
              <w:tab w:val="right" w:leader="dot" w:pos="8296"/>
            </w:tabs>
            <w:rPr>
              <w:kern w:val="2"/>
              <w:sz w:val="21"/>
            </w:rPr>
          </w:pPr>
          <w:hyperlink w:anchor="_Toc121835866" w:history="1">
            <w:r w:rsidR="00516283">
              <w:rPr>
                <w:rStyle w:val="a8"/>
                <w:rFonts w:ascii="宋体" w:eastAsia="宋体" w:hAnsi="宋体"/>
              </w:rPr>
              <w:t>13.7.</w:t>
            </w:r>
            <w:r w:rsidR="00516283">
              <w:rPr>
                <w:kern w:val="2"/>
                <w:sz w:val="21"/>
              </w:rPr>
              <w:tab/>
            </w:r>
            <w:r w:rsidR="00516283">
              <w:rPr>
                <w:rStyle w:val="a8"/>
                <w:rFonts w:ascii="宋体" w:eastAsia="宋体" w:hAnsi="宋体" w:hint="eastAsia"/>
              </w:rPr>
              <w:t>日历</w:t>
            </w:r>
            <w:r w:rsidR="00516283">
              <w:rPr>
                <w:rStyle w:val="a8"/>
                <w:rFonts w:ascii="宋体" w:eastAsia="宋体" w:hAnsi="宋体"/>
              </w:rPr>
              <w:t xml:space="preserve"> Calendar</w:t>
            </w:r>
            <w:r w:rsidR="00516283">
              <w:tab/>
            </w:r>
            <w:r>
              <w:fldChar w:fldCharType="begin"/>
            </w:r>
            <w:r w:rsidR="00516283">
              <w:instrText xml:space="preserve"> PAGEREF _Toc121835866 \h </w:instrText>
            </w:r>
            <w:r>
              <w:fldChar w:fldCharType="separate"/>
            </w:r>
            <w:r w:rsidR="00516283">
              <w:t>32</w:t>
            </w:r>
            <w:r>
              <w:fldChar w:fldCharType="end"/>
            </w:r>
          </w:hyperlink>
        </w:p>
        <w:p w:rsidR="0086731B" w:rsidRDefault="00D71466">
          <w:pPr>
            <w:pStyle w:val="20"/>
            <w:tabs>
              <w:tab w:val="left" w:pos="1050"/>
              <w:tab w:val="right" w:leader="dot" w:pos="8296"/>
            </w:tabs>
            <w:rPr>
              <w:kern w:val="2"/>
              <w:sz w:val="21"/>
            </w:rPr>
          </w:pPr>
          <w:hyperlink w:anchor="_Toc121835867" w:history="1">
            <w:r w:rsidR="00516283">
              <w:rPr>
                <w:rStyle w:val="a8"/>
                <w:rFonts w:ascii="宋体" w:eastAsia="宋体" w:hAnsi="宋体"/>
              </w:rPr>
              <w:t>13.8.</w:t>
            </w:r>
            <w:r w:rsidR="00516283">
              <w:rPr>
                <w:kern w:val="2"/>
                <w:sz w:val="21"/>
              </w:rPr>
              <w:tab/>
            </w:r>
            <w:r w:rsidR="00516283">
              <w:rPr>
                <w:rStyle w:val="a8"/>
                <w:rFonts w:ascii="宋体" w:eastAsia="宋体" w:hAnsi="宋体" w:hint="eastAsia"/>
              </w:rPr>
              <w:t>设备列表</w:t>
            </w:r>
            <w:r w:rsidR="00516283">
              <w:rPr>
                <w:rStyle w:val="a8"/>
                <w:rFonts w:ascii="宋体" w:eastAsia="宋体" w:hAnsi="宋体"/>
              </w:rPr>
              <w:t xml:space="preserve"> Device List</w:t>
            </w:r>
            <w:r w:rsidR="00516283">
              <w:tab/>
            </w:r>
            <w:r>
              <w:fldChar w:fldCharType="begin"/>
            </w:r>
            <w:r w:rsidR="00516283">
              <w:instrText xml:space="preserve"> PAGEREF _Toc121835867 \h </w:instrText>
            </w:r>
            <w:r>
              <w:fldChar w:fldCharType="separate"/>
            </w:r>
            <w:r w:rsidR="00516283">
              <w:t>35</w:t>
            </w:r>
            <w:r>
              <w:fldChar w:fldCharType="end"/>
            </w:r>
          </w:hyperlink>
        </w:p>
        <w:p w:rsidR="0086731B" w:rsidRDefault="00D71466">
          <w:pPr>
            <w:pStyle w:val="20"/>
            <w:tabs>
              <w:tab w:val="left" w:pos="1050"/>
              <w:tab w:val="right" w:leader="dot" w:pos="8296"/>
            </w:tabs>
            <w:rPr>
              <w:kern w:val="2"/>
              <w:sz w:val="21"/>
            </w:rPr>
          </w:pPr>
          <w:hyperlink w:anchor="_Toc121835868" w:history="1">
            <w:r w:rsidR="00516283">
              <w:rPr>
                <w:rStyle w:val="a8"/>
                <w:rFonts w:ascii="宋体" w:eastAsia="宋体" w:hAnsi="宋体"/>
              </w:rPr>
              <w:t>13.9.</w:t>
            </w:r>
            <w:r w:rsidR="00516283">
              <w:rPr>
                <w:kern w:val="2"/>
                <w:sz w:val="21"/>
              </w:rPr>
              <w:tab/>
            </w:r>
            <w:r w:rsidR="00516283">
              <w:rPr>
                <w:rStyle w:val="a8"/>
                <w:rFonts w:ascii="宋体" w:eastAsia="宋体" w:hAnsi="宋体" w:hint="eastAsia"/>
              </w:rPr>
              <w:t>系统设置</w:t>
            </w:r>
            <w:r w:rsidR="00516283">
              <w:tab/>
            </w:r>
            <w:r>
              <w:fldChar w:fldCharType="begin"/>
            </w:r>
            <w:r w:rsidR="00516283">
              <w:instrText xml:space="preserve"> PAGEREF _Toc121835868 \h </w:instrText>
            </w:r>
            <w:r>
              <w:fldChar w:fldCharType="separate"/>
            </w:r>
            <w:r w:rsidR="00516283">
              <w:t>38</w:t>
            </w:r>
            <w:r>
              <w:fldChar w:fldCharType="end"/>
            </w:r>
          </w:hyperlink>
        </w:p>
        <w:p w:rsidR="0086731B" w:rsidRDefault="00D71466">
          <w:pPr>
            <w:pStyle w:val="20"/>
            <w:tabs>
              <w:tab w:val="left" w:pos="1260"/>
              <w:tab w:val="right" w:leader="dot" w:pos="8296"/>
            </w:tabs>
            <w:rPr>
              <w:kern w:val="2"/>
              <w:sz w:val="21"/>
            </w:rPr>
          </w:pPr>
          <w:hyperlink w:anchor="_Toc121835869" w:history="1">
            <w:r w:rsidR="00516283">
              <w:rPr>
                <w:rStyle w:val="a8"/>
                <w:rFonts w:ascii="宋体" w:eastAsia="宋体" w:hAnsi="宋体"/>
              </w:rPr>
              <w:t>13.10.</w:t>
            </w:r>
            <w:r w:rsidR="00516283">
              <w:rPr>
                <w:kern w:val="2"/>
                <w:sz w:val="21"/>
              </w:rPr>
              <w:tab/>
            </w:r>
            <w:r w:rsidR="00516283">
              <w:rPr>
                <w:rStyle w:val="a8"/>
                <w:rFonts w:ascii="宋体" w:eastAsia="宋体" w:hAnsi="宋体" w:hint="eastAsia"/>
              </w:rPr>
              <w:t>报警相关</w:t>
            </w:r>
            <w:r w:rsidR="00516283">
              <w:rPr>
                <w:rStyle w:val="a8"/>
                <w:rFonts w:ascii="宋体" w:eastAsia="宋体" w:hAnsi="宋体"/>
              </w:rPr>
              <w:t xml:space="preserve"> Alarm Setting</w:t>
            </w:r>
            <w:r w:rsidR="00516283">
              <w:tab/>
            </w:r>
            <w:r>
              <w:fldChar w:fldCharType="begin"/>
            </w:r>
            <w:r w:rsidR="00516283">
              <w:instrText xml:space="preserve"> PAGEREF _Toc121835869 \h </w:instrText>
            </w:r>
            <w:r>
              <w:fldChar w:fldCharType="separate"/>
            </w:r>
            <w:r w:rsidR="00516283">
              <w:t>40</w:t>
            </w:r>
            <w:r>
              <w:fldChar w:fldCharType="end"/>
            </w:r>
          </w:hyperlink>
        </w:p>
        <w:p w:rsidR="0086731B" w:rsidRDefault="00D71466">
          <w:pPr>
            <w:pStyle w:val="20"/>
            <w:tabs>
              <w:tab w:val="left" w:pos="1260"/>
              <w:tab w:val="right" w:leader="dot" w:pos="8296"/>
            </w:tabs>
            <w:rPr>
              <w:kern w:val="2"/>
              <w:sz w:val="21"/>
            </w:rPr>
          </w:pPr>
          <w:hyperlink w:anchor="_Toc121835870" w:history="1">
            <w:r w:rsidR="00516283">
              <w:rPr>
                <w:rStyle w:val="a8"/>
                <w:rFonts w:ascii="宋体" w:eastAsia="宋体" w:hAnsi="宋体"/>
              </w:rPr>
              <w:t>13.11.</w:t>
            </w:r>
            <w:r w:rsidR="00516283">
              <w:rPr>
                <w:kern w:val="2"/>
                <w:sz w:val="21"/>
              </w:rPr>
              <w:tab/>
            </w:r>
            <w:r w:rsidR="00516283">
              <w:rPr>
                <w:rStyle w:val="a8"/>
                <w:rFonts w:ascii="宋体" w:eastAsia="宋体" w:hAnsi="宋体"/>
              </w:rPr>
              <w:t>APP</w:t>
            </w:r>
            <w:r w:rsidR="00516283">
              <w:rPr>
                <w:rStyle w:val="a8"/>
                <w:rFonts w:ascii="宋体" w:eastAsia="宋体" w:hAnsi="宋体" w:hint="eastAsia"/>
              </w:rPr>
              <w:t>设置</w:t>
            </w:r>
            <w:r w:rsidR="00516283">
              <w:rPr>
                <w:rStyle w:val="a8"/>
                <w:rFonts w:ascii="宋体" w:eastAsia="宋体" w:hAnsi="宋体"/>
              </w:rPr>
              <w:t xml:space="preserve"> APP Setting</w:t>
            </w:r>
            <w:r w:rsidR="00516283">
              <w:tab/>
            </w:r>
            <w:r>
              <w:fldChar w:fldCharType="begin"/>
            </w:r>
            <w:r w:rsidR="00516283">
              <w:instrText xml:space="preserve"> PAGEREF _Toc121835870 \h </w:instrText>
            </w:r>
            <w:r>
              <w:fldChar w:fldCharType="separate"/>
            </w:r>
            <w:r w:rsidR="00516283">
              <w:t>41</w:t>
            </w:r>
            <w:r>
              <w:fldChar w:fldCharType="end"/>
            </w:r>
          </w:hyperlink>
        </w:p>
        <w:p w:rsidR="0086731B" w:rsidRDefault="00D71466">
          <w:pPr>
            <w:pStyle w:val="10"/>
            <w:tabs>
              <w:tab w:val="left" w:pos="630"/>
              <w:tab w:val="right" w:leader="dot" w:pos="8296"/>
            </w:tabs>
            <w:rPr>
              <w:kern w:val="2"/>
              <w:sz w:val="21"/>
            </w:rPr>
          </w:pPr>
          <w:hyperlink w:anchor="_Toc121835871" w:history="1">
            <w:r w:rsidR="00516283">
              <w:rPr>
                <w:rStyle w:val="a8"/>
              </w:rPr>
              <w:t>14.</w:t>
            </w:r>
            <w:r w:rsidR="00516283">
              <w:rPr>
                <w:kern w:val="2"/>
                <w:sz w:val="21"/>
              </w:rPr>
              <w:tab/>
            </w:r>
            <w:r w:rsidR="00516283">
              <w:rPr>
                <w:rStyle w:val="a8"/>
                <w:rFonts w:hint="eastAsia"/>
              </w:rPr>
              <w:t>附录</w:t>
            </w:r>
            <w:r w:rsidR="00516283">
              <w:rPr>
                <w:rStyle w:val="a8"/>
              </w:rPr>
              <w:t>:</w:t>
            </w:r>
            <w:r w:rsidR="00516283">
              <w:rPr>
                <w:rStyle w:val="a8"/>
                <w:rFonts w:hint="eastAsia"/>
              </w:rPr>
              <w:t>现场主机</w:t>
            </w:r>
            <w:r w:rsidR="00516283">
              <w:rPr>
                <w:rStyle w:val="a8"/>
              </w:rPr>
              <w:t xml:space="preserve"> APP</w:t>
            </w:r>
            <w:r w:rsidR="00516283">
              <w:rPr>
                <w:rStyle w:val="a8"/>
                <w:rFonts w:hint="eastAsia"/>
              </w:rPr>
              <w:t>使用说明书</w:t>
            </w:r>
            <w:r w:rsidR="00516283">
              <w:rPr>
                <w:rStyle w:val="a8"/>
              </w:rPr>
              <w:t xml:space="preserve"> Master Controller Instruction</w:t>
            </w:r>
            <w:r w:rsidR="00516283">
              <w:tab/>
            </w:r>
            <w:r>
              <w:fldChar w:fldCharType="begin"/>
            </w:r>
            <w:r w:rsidR="00516283">
              <w:instrText xml:space="preserve"> PAGEREF _Toc121835871 \h </w:instrText>
            </w:r>
            <w:r>
              <w:fldChar w:fldCharType="separate"/>
            </w:r>
            <w:r w:rsidR="00516283">
              <w:t>42</w:t>
            </w:r>
            <w:r>
              <w:fldChar w:fldCharType="end"/>
            </w:r>
          </w:hyperlink>
        </w:p>
        <w:p w:rsidR="0086731B" w:rsidRDefault="00D71466">
          <w:pPr>
            <w:pStyle w:val="20"/>
            <w:tabs>
              <w:tab w:val="left" w:pos="1050"/>
              <w:tab w:val="right" w:leader="dot" w:pos="8296"/>
            </w:tabs>
            <w:rPr>
              <w:kern w:val="2"/>
              <w:sz w:val="21"/>
            </w:rPr>
          </w:pPr>
          <w:hyperlink w:anchor="_Toc121835872" w:history="1">
            <w:r w:rsidR="00516283">
              <w:rPr>
                <w:rStyle w:val="a8"/>
                <w:rFonts w:eastAsia="Calibri" w:cs="Calibri"/>
              </w:rPr>
              <w:t>14.1.</w:t>
            </w:r>
            <w:r w:rsidR="00516283">
              <w:rPr>
                <w:kern w:val="2"/>
                <w:sz w:val="21"/>
              </w:rPr>
              <w:tab/>
            </w:r>
            <w:r w:rsidR="00516283">
              <w:rPr>
                <w:rStyle w:val="a8"/>
              </w:rPr>
              <w:t>Home Page</w:t>
            </w:r>
            <w:r w:rsidR="00516283">
              <w:tab/>
            </w:r>
            <w:r>
              <w:fldChar w:fldCharType="begin"/>
            </w:r>
            <w:r w:rsidR="00516283">
              <w:instrText xml:space="preserve"> PAGEREF _Toc121835872 \h </w:instrText>
            </w:r>
            <w:r>
              <w:fldChar w:fldCharType="separate"/>
            </w:r>
            <w:r w:rsidR="00516283">
              <w:t>42</w:t>
            </w:r>
            <w:r>
              <w:fldChar w:fldCharType="end"/>
            </w:r>
          </w:hyperlink>
        </w:p>
        <w:p w:rsidR="0086731B" w:rsidRDefault="00D71466">
          <w:pPr>
            <w:pStyle w:val="20"/>
            <w:tabs>
              <w:tab w:val="left" w:pos="1050"/>
              <w:tab w:val="right" w:leader="dot" w:pos="8296"/>
            </w:tabs>
            <w:rPr>
              <w:kern w:val="2"/>
              <w:sz w:val="21"/>
            </w:rPr>
          </w:pPr>
          <w:hyperlink w:anchor="_Toc121835873" w:history="1">
            <w:r w:rsidR="00516283">
              <w:rPr>
                <w:rStyle w:val="a8"/>
              </w:rPr>
              <w:t>14.2.</w:t>
            </w:r>
            <w:r w:rsidR="00516283">
              <w:rPr>
                <w:kern w:val="2"/>
                <w:sz w:val="21"/>
              </w:rPr>
              <w:tab/>
            </w:r>
            <w:r w:rsidR="00516283">
              <w:rPr>
                <w:rStyle w:val="a8"/>
              </w:rPr>
              <w:t>Calendar</w:t>
            </w:r>
            <w:r w:rsidR="00516283">
              <w:tab/>
            </w:r>
            <w:r>
              <w:fldChar w:fldCharType="begin"/>
            </w:r>
            <w:r w:rsidR="00516283">
              <w:instrText xml:space="preserve"> PAGEREF _Toc121835873 \h </w:instrText>
            </w:r>
            <w:r>
              <w:fldChar w:fldCharType="separate"/>
            </w:r>
            <w:r w:rsidR="00516283">
              <w:t>45</w:t>
            </w:r>
            <w:r>
              <w:fldChar w:fldCharType="end"/>
            </w:r>
          </w:hyperlink>
        </w:p>
        <w:p w:rsidR="0086731B" w:rsidRDefault="00D71466">
          <w:pPr>
            <w:pStyle w:val="20"/>
            <w:tabs>
              <w:tab w:val="left" w:pos="1050"/>
              <w:tab w:val="right" w:leader="dot" w:pos="8296"/>
            </w:tabs>
            <w:rPr>
              <w:kern w:val="2"/>
              <w:sz w:val="21"/>
            </w:rPr>
          </w:pPr>
          <w:hyperlink w:anchor="_Toc121835874" w:history="1">
            <w:r w:rsidR="00516283">
              <w:rPr>
                <w:rStyle w:val="a8"/>
                <w:rFonts w:eastAsia="Calibri" w:cs="Calibri"/>
              </w:rPr>
              <w:t>14.3.</w:t>
            </w:r>
            <w:r w:rsidR="00516283">
              <w:rPr>
                <w:kern w:val="2"/>
                <w:sz w:val="21"/>
              </w:rPr>
              <w:tab/>
            </w:r>
            <w:r w:rsidR="00516283">
              <w:rPr>
                <w:rStyle w:val="a8"/>
                <w:rFonts w:ascii="宋体" w:eastAsia="宋体" w:hAnsi="宋体" w:cs="宋体" w:hint="eastAsia"/>
                <w:lang w:val="zh-TW" w:eastAsia="zh-TW"/>
              </w:rPr>
              <w:t>温度设置</w:t>
            </w:r>
            <w:r w:rsidR="00516283">
              <w:rPr>
                <w:rStyle w:val="a8"/>
              </w:rPr>
              <w:t xml:space="preserve"> Temperature Setting</w:t>
            </w:r>
            <w:r w:rsidR="00516283">
              <w:tab/>
            </w:r>
            <w:r>
              <w:fldChar w:fldCharType="begin"/>
            </w:r>
            <w:r w:rsidR="00516283">
              <w:instrText xml:space="preserve"> PAGEREF _Toc121835874 \h </w:instrText>
            </w:r>
            <w:r>
              <w:fldChar w:fldCharType="separate"/>
            </w:r>
            <w:r w:rsidR="00516283">
              <w:t>48</w:t>
            </w:r>
            <w:r>
              <w:fldChar w:fldCharType="end"/>
            </w:r>
          </w:hyperlink>
        </w:p>
        <w:p w:rsidR="0086731B" w:rsidRDefault="00D71466">
          <w:pPr>
            <w:pStyle w:val="20"/>
            <w:tabs>
              <w:tab w:val="left" w:pos="1050"/>
              <w:tab w:val="right" w:leader="dot" w:pos="8296"/>
            </w:tabs>
            <w:rPr>
              <w:kern w:val="2"/>
              <w:sz w:val="21"/>
            </w:rPr>
          </w:pPr>
          <w:hyperlink w:anchor="_Toc121835875" w:history="1">
            <w:r w:rsidR="00516283">
              <w:rPr>
                <w:rStyle w:val="a8"/>
                <w:rFonts w:eastAsia="Calibri" w:cs="Calibri"/>
              </w:rPr>
              <w:t>14.4.</w:t>
            </w:r>
            <w:r w:rsidR="00516283">
              <w:rPr>
                <w:kern w:val="2"/>
                <w:sz w:val="21"/>
              </w:rPr>
              <w:tab/>
            </w:r>
            <w:r w:rsidR="00516283">
              <w:rPr>
                <w:rStyle w:val="a8"/>
                <w:rFonts w:ascii="宋体" w:eastAsia="宋体" w:hAnsi="宋体" w:cs="宋体" w:hint="eastAsia"/>
                <w:lang w:val="zh-TW" w:eastAsia="zh-TW"/>
              </w:rPr>
              <w:t>湿度设置</w:t>
            </w:r>
            <w:r w:rsidR="00516283">
              <w:rPr>
                <w:rStyle w:val="a8"/>
              </w:rPr>
              <w:t xml:space="preserve"> Humidity Setting</w:t>
            </w:r>
            <w:r w:rsidR="00516283">
              <w:tab/>
            </w:r>
            <w:r>
              <w:fldChar w:fldCharType="begin"/>
            </w:r>
            <w:r w:rsidR="00516283">
              <w:instrText xml:space="preserve"> PAGEREF _Toc121835875 \h </w:instrText>
            </w:r>
            <w:r>
              <w:fldChar w:fldCharType="separate"/>
            </w:r>
            <w:r w:rsidR="00516283">
              <w:t>50</w:t>
            </w:r>
            <w:r>
              <w:fldChar w:fldCharType="end"/>
            </w:r>
          </w:hyperlink>
        </w:p>
        <w:p w:rsidR="0086731B" w:rsidRDefault="00D71466">
          <w:pPr>
            <w:pStyle w:val="20"/>
            <w:tabs>
              <w:tab w:val="left" w:pos="1050"/>
              <w:tab w:val="right" w:leader="dot" w:pos="8296"/>
            </w:tabs>
            <w:rPr>
              <w:kern w:val="2"/>
              <w:sz w:val="21"/>
            </w:rPr>
          </w:pPr>
          <w:hyperlink w:anchor="_Toc121835876" w:history="1">
            <w:r w:rsidR="00516283">
              <w:rPr>
                <w:rStyle w:val="a8"/>
                <w:rFonts w:eastAsia="Calibri" w:cs="Calibri"/>
              </w:rPr>
              <w:t>14.5.</w:t>
            </w:r>
            <w:r w:rsidR="00516283">
              <w:rPr>
                <w:kern w:val="2"/>
                <w:sz w:val="21"/>
              </w:rPr>
              <w:tab/>
            </w:r>
            <w:r w:rsidR="00516283">
              <w:rPr>
                <w:rStyle w:val="a8"/>
              </w:rPr>
              <w:t>CO2</w:t>
            </w:r>
            <w:r w:rsidR="00516283">
              <w:rPr>
                <w:rStyle w:val="a8"/>
                <w:rFonts w:ascii="宋体" w:eastAsia="宋体" w:hAnsi="宋体" w:cs="宋体" w:hint="eastAsia"/>
                <w:lang w:val="zh-TW" w:eastAsia="zh-TW"/>
              </w:rPr>
              <w:t>设置</w:t>
            </w:r>
            <w:r w:rsidR="00516283">
              <w:rPr>
                <w:rStyle w:val="a8"/>
              </w:rPr>
              <w:t xml:space="preserve"> CO2 Setting</w:t>
            </w:r>
            <w:r w:rsidR="00516283">
              <w:tab/>
            </w:r>
            <w:r>
              <w:fldChar w:fldCharType="begin"/>
            </w:r>
            <w:r w:rsidR="00516283">
              <w:instrText xml:space="preserve"> PAGEREF _Toc121835876 \h </w:instrText>
            </w:r>
            <w:r>
              <w:fldChar w:fldCharType="separate"/>
            </w:r>
            <w:r w:rsidR="00516283">
              <w:t>50</w:t>
            </w:r>
            <w:r>
              <w:fldChar w:fldCharType="end"/>
            </w:r>
          </w:hyperlink>
        </w:p>
        <w:p w:rsidR="0086731B" w:rsidRDefault="00D71466">
          <w:pPr>
            <w:pStyle w:val="20"/>
            <w:tabs>
              <w:tab w:val="left" w:pos="1050"/>
              <w:tab w:val="right" w:leader="dot" w:pos="8296"/>
            </w:tabs>
            <w:rPr>
              <w:kern w:val="2"/>
              <w:sz w:val="21"/>
            </w:rPr>
          </w:pPr>
          <w:hyperlink w:anchor="_Toc121835877" w:history="1">
            <w:r w:rsidR="00516283">
              <w:rPr>
                <w:rStyle w:val="a8"/>
                <w:rFonts w:eastAsia="Calibri" w:cs="Calibri"/>
              </w:rPr>
              <w:t>14.6.</w:t>
            </w:r>
            <w:r w:rsidR="00516283">
              <w:rPr>
                <w:kern w:val="2"/>
                <w:sz w:val="21"/>
              </w:rPr>
              <w:tab/>
            </w:r>
            <w:r w:rsidR="00516283">
              <w:rPr>
                <w:rStyle w:val="a8"/>
              </w:rPr>
              <w:t>VPD</w:t>
            </w:r>
            <w:r w:rsidR="00516283">
              <w:tab/>
            </w:r>
            <w:r>
              <w:fldChar w:fldCharType="begin"/>
            </w:r>
            <w:r w:rsidR="00516283">
              <w:instrText xml:space="preserve"> PAGEREF _Toc121835877 \h </w:instrText>
            </w:r>
            <w:r>
              <w:fldChar w:fldCharType="separate"/>
            </w:r>
            <w:r w:rsidR="00516283">
              <w:t>51</w:t>
            </w:r>
            <w:r>
              <w:fldChar w:fldCharType="end"/>
            </w:r>
          </w:hyperlink>
        </w:p>
        <w:p w:rsidR="0086731B" w:rsidRDefault="00D71466">
          <w:pPr>
            <w:pStyle w:val="20"/>
            <w:tabs>
              <w:tab w:val="left" w:pos="1050"/>
              <w:tab w:val="right" w:leader="dot" w:pos="8296"/>
            </w:tabs>
            <w:rPr>
              <w:kern w:val="2"/>
              <w:sz w:val="21"/>
            </w:rPr>
          </w:pPr>
          <w:hyperlink w:anchor="_Toc121835878" w:history="1">
            <w:r w:rsidR="00516283">
              <w:rPr>
                <w:rStyle w:val="a8"/>
                <w:rFonts w:eastAsia="Calibri" w:cs="Calibri"/>
              </w:rPr>
              <w:t>14.7.</w:t>
            </w:r>
            <w:r w:rsidR="00516283">
              <w:rPr>
                <w:kern w:val="2"/>
                <w:sz w:val="21"/>
              </w:rPr>
              <w:tab/>
            </w:r>
            <w:r w:rsidR="00516283">
              <w:rPr>
                <w:rStyle w:val="a8"/>
                <w:rFonts w:ascii="宋体" w:eastAsia="宋体" w:hAnsi="宋体" w:cs="宋体" w:hint="eastAsia"/>
                <w:lang w:val="zh-TW" w:eastAsia="zh-TW"/>
              </w:rPr>
              <w:t>光照设置</w:t>
            </w:r>
            <w:r w:rsidR="00516283">
              <w:rPr>
                <w:rStyle w:val="a8"/>
              </w:rPr>
              <w:t xml:space="preserve"> Lighting Control</w:t>
            </w:r>
            <w:r w:rsidR="00516283">
              <w:tab/>
            </w:r>
            <w:r>
              <w:fldChar w:fldCharType="begin"/>
            </w:r>
            <w:r w:rsidR="00516283">
              <w:instrText xml:space="preserve"> PAGEREF _Toc121835878 \h </w:instrText>
            </w:r>
            <w:r>
              <w:fldChar w:fldCharType="separate"/>
            </w:r>
            <w:r w:rsidR="00516283">
              <w:t>52</w:t>
            </w:r>
            <w:r>
              <w:fldChar w:fldCharType="end"/>
            </w:r>
          </w:hyperlink>
        </w:p>
        <w:p w:rsidR="0086731B" w:rsidRDefault="00D71466">
          <w:pPr>
            <w:pStyle w:val="20"/>
            <w:tabs>
              <w:tab w:val="left" w:pos="1050"/>
              <w:tab w:val="right" w:leader="dot" w:pos="8296"/>
            </w:tabs>
            <w:rPr>
              <w:kern w:val="2"/>
              <w:sz w:val="21"/>
            </w:rPr>
          </w:pPr>
          <w:hyperlink w:anchor="_Toc121835879" w:history="1">
            <w:r w:rsidR="00516283">
              <w:rPr>
                <w:rStyle w:val="a8"/>
                <w:rFonts w:ascii="Calibri" w:eastAsia="Calibri" w:hAnsi="Calibri" w:cs="Calibri"/>
                <w:lang w:val="zh-TW" w:eastAsia="zh-TW"/>
              </w:rPr>
              <w:t>14.8.</w:t>
            </w:r>
            <w:r w:rsidR="00516283">
              <w:rPr>
                <w:kern w:val="2"/>
                <w:sz w:val="21"/>
              </w:rPr>
              <w:tab/>
            </w:r>
            <w:r w:rsidR="00516283">
              <w:rPr>
                <w:rStyle w:val="a8"/>
                <w:rFonts w:hint="eastAsia"/>
                <w:lang w:val="zh-TW" w:eastAsia="zh-TW"/>
              </w:rPr>
              <w:t>设备列表</w:t>
            </w:r>
            <w:r w:rsidR="00516283">
              <w:rPr>
                <w:rStyle w:val="a8"/>
              </w:rPr>
              <w:t xml:space="preserve"> Device List</w:t>
            </w:r>
            <w:r w:rsidR="00516283">
              <w:tab/>
            </w:r>
            <w:r>
              <w:fldChar w:fldCharType="begin"/>
            </w:r>
            <w:r w:rsidR="00516283">
              <w:instrText xml:space="preserve"> PAGEREF _Toc121835879 \h </w:instrText>
            </w:r>
            <w:r>
              <w:fldChar w:fldCharType="separate"/>
            </w:r>
            <w:r w:rsidR="00516283">
              <w:t>53</w:t>
            </w:r>
            <w:r>
              <w:fldChar w:fldCharType="end"/>
            </w:r>
          </w:hyperlink>
        </w:p>
        <w:p w:rsidR="0086731B" w:rsidRDefault="00D71466">
          <w:pPr>
            <w:pStyle w:val="20"/>
            <w:tabs>
              <w:tab w:val="left" w:pos="1050"/>
              <w:tab w:val="right" w:leader="dot" w:pos="8296"/>
            </w:tabs>
            <w:rPr>
              <w:kern w:val="2"/>
              <w:sz w:val="21"/>
            </w:rPr>
          </w:pPr>
          <w:hyperlink w:anchor="_Toc121835880" w:history="1">
            <w:r w:rsidR="00516283">
              <w:rPr>
                <w:rStyle w:val="a8"/>
                <w:rFonts w:eastAsia="Calibri" w:cs="Calibri"/>
              </w:rPr>
              <w:t>14.9.</w:t>
            </w:r>
            <w:r w:rsidR="00516283">
              <w:rPr>
                <w:kern w:val="2"/>
                <w:sz w:val="21"/>
              </w:rPr>
              <w:tab/>
            </w:r>
            <w:r w:rsidR="00516283">
              <w:rPr>
                <w:rStyle w:val="a8"/>
                <w:rFonts w:ascii="宋体" w:eastAsia="宋体" w:hAnsi="宋体" w:cs="宋体" w:hint="eastAsia"/>
                <w:lang w:val="zh-TW" w:eastAsia="zh-TW"/>
              </w:rPr>
              <w:t>系统设置</w:t>
            </w:r>
            <w:r w:rsidR="00516283">
              <w:rPr>
                <w:rStyle w:val="a8"/>
              </w:rPr>
              <w:t xml:space="preserve"> BeHive System Setting</w:t>
            </w:r>
            <w:r w:rsidR="00516283">
              <w:tab/>
            </w:r>
            <w:r>
              <w:fldChar w:fldCharType="begin"/>
            </w:r>
            <w:r w:rsidR="00516283">
              <w:instrText xml:space="preserve"> PAGEREF _Toc121835880 \h </w:instrText>
            </w:r>
            <w:r>
              <w:fldChar w:fldCharType="separate"/>
            </w:r>
            <w:r w:rsidR="00516283">
              <w:t>58</w:t>
            </w:r>
            <w:r>
              <w:fldChar w:fldCharType="end"/>
            </w:r>
          </w:hyperlink>
        </w:p>
        <w:p w:rsidR="0086731B" w:rsidRDefault="00D71466">
          <w:pPr>
            <w:pStyle w:val="20"/>
            <w:tabs>
              <w:tab w:val="left" w:pos="1050"/>
              <w:tab w:val="right" w:leader="dot" w:pos="8296"/>
            </w:tabs>
            <w:rPr>
              <w:kern w:val="2"/>
              <w:sz w:val="21"/>
            </w:rPr>
          </w:pPr>
          <w:hyperlink w:anchor="_Toc121835881" w:history="1">
            <w:r w:rsidR="00516283">
              <w:rPr>
                <w:rStyle w:val="a8"/>
                <w:rFonts w:eastAsia="Calibri" w:cs="Calibri"/>
              </w:rPr>
              <w:t>14.10.</w:t>
            </w:r>
            <w:r w:rsidR="00516283">
              <w:rPr>
                <w:kern w:val="2"/>
                <w:sz w:val="21"/>
              </w:rPr>
              <w:tab/>
            </w:r>
            <w:r w:rsidR="00516283">
              <w:rPr>
                <w:rStyle w:val="a8"/>
                <w:rFonts w:ascii="宋体" w:eastAsia="宋体" w:hAnsi="宋体" w:cs="宋体" w:hint="eastAsia"/>
                <w:lang w:val="zh-TW" w:eastAsia="zh-TW"/>
              </w:rPr>
              <w:t>报警相关</w:t>
            </w:r>
            <w:r w:rsidR="00516283">
              <w:rPr>
                <w:rStyle w:val="a8"/>
              </w:rPr>
              <w:t xml:space="preserve"> Alarm Setting</w:t>
            </w:r>
            <w:r w:rsidR="00516283">
              <w:tab/>
            </w:r>
            <w:r>
              <w:fldChar w:fldCharType="begin"/>
            </w:r>
            <w:r w:rsidR="00516283">
              <w:instrText xml:space="preserve"> PAGEREF _Toc121835881 \h </w:instrText>
            </w:r>
            <w:r>
              <w:fldChar w:fldCharType="separate"/>
            </w:r>
            <w:r w:rsidR="00516283">
              <w:t>60</w:t>
            </w:r>
            <w:r>
              <w:fldChar w:fldCharType="end"/>
            </w:r>
          </w:hyperlink>
        </w:p>
        <w:p w:rsidR="0086731B" w:rsidRDefault="00D71466">
          <w:pPr>
            <w:pStyle w:val="20"/>
            <w:tabs>
              <w:tab w:val="left" w:pos="1050"/>
              <w:tab w:val="right" w:leader="dot" w:pos="8296"/>
            </w:tabs>
            <w:rPr>
              <w:kern w:val="2"/>
              <w:sz w:val="21"/>
            </w:rPr>
          </w:pPr>
          <w:hyperlink w:anchor="_Toc121835882" w:history="1">
            <w:r w:rsidR="00516283">
              <w:rPr>
                <w:rStyle w:val="a8"/>
                <w:rFonts w:eastAsia="Calibri" w:cs="Calibri"/>
              </w:rPr>
              <w:t>14.11.</w:t>
            </w:r>
            <w:r w:rsidR="00516283">
              <w:rPr>
                <w:kern w:val="2"/>
                <w:sz w:val="21"/>
              </w:rPr>
              <w:tab/>
            </w:r>
            <w:r w:rsidR="00516283">
              <w:rPr>
                <w:rStyle w:val="a8"/>
              </w:rPr>
              <w:t>APP</w:t>
            </w:r>
            <w:r w:rsidR="00516283">
              <w:rPr>
                <w:rStyle w:val="a8"/>
                <w:rFonts w:ascii="宋体" w:eastAsia="宋体" w:hAnsi="宋体" w:cs="宋体" w:hint="eastAsia"/>
                <w:lang w:val="zh-TW" w:eastAsia="zh-TW"/>
              </w:rPr>
              <w:t>设置</w:t>
            </w:r>
            <w:r w:rsidR="00516283">
              <w:tab/>
            </w:r>
            <w:r>
              <w:fldChar w:fldCharType="begin"/>
            </w:r>
            <w:r w:rsidR="00516283">
              <w:instrText xml:space="preserve"> PAGEREF _Toc121835882 \h </w:instrText>
            </w:r>
            <w:r>
              <w:fldChar w:fldCharType="separate"/>
            </w:r>
            <w:r w:rsidR="00516283">
              <w:t>63</w:t>
            </w:r>
            <w:r>
              <w:fldChar w:fldCharType="end"/>
            </w:r>
          </w:hyperlink>
        </w:p>
        <w:p w:rsidR="0086731B" w:rsidRDefault="00D71466">
          <w:pPr>
            <w:pStyle w:val="10"/>
            <w:tabs>
              <w:tab w:val="left" w:pos="630"/>
              <w:tab w:val="right" w:leader="dot" w:pos="8296"/>
            </w:tabs>
            <w:rPr>
              <w:rFonts w:ascii="Calibri" w:hAnsi="Calibri" w:cs="Calibri"/>
              <w:kern w:val="2"/>
              <w:sz w:val="21"/>
            </w:rPr>
          </w:pPr>
          <w:r>
            <w:rPr>
              <w:b/>
              <w:bCs/>
              <w:lang w:val="zh-CN"/>
            </w:rPr>
            <w:fldChar w:fldCharType="end"/>
          </w:r>
          <w:hyperlink w:anchor="_Toc120540406" w:history="1">
            <w:r w:rsidR="00516283">
              <w:rPr>
                <w:rStyle w:val="a8"/>
                <w:rFonts w:ascii="Calibri" w:hAnsi="Calibri" w:cs="Calibri"/>
                <w:color w:val="auto"/>
                <w:u w:val="none"/>
              </w:rPr>
              <w:t>14.</w:t>
            </w:r>
            <w:r w:rsidR="00516283">
              <w:rPr>
                <w:rFonts w:ascii="Calibri" w:hAnsi="Calibri" w:cs="Calibri"/>
                <w:kern w:val="2"/>
                <w:sz w:val="21"/>
              </w:rPr>
              <w:tab/>
            </w:r>
            <w:r w:rsidR="00516283">
              <w:rPr>
                <w:rStyle w:val="a8"/>
                <w:rFonts w:ascii="Calibri" w:hAnsi="Calibri" w:cs="Calibri"/>
                <w:color w:val="auto"/>
                <w:u w:val="none"/>
              </w:rPr>
              <w:t>附录</w:t>
            </w:r>
            <w:r w:rsidR="00516283">
              <w:rPr>
                <w:rStyle w:val="a8"/>
                <w:rFonts w:ascii="Calibri" w:hAnsi="Calibri" w:cs="Calibri"/>
                <w:color w:val="auto"/>
                <w:u w:val="none"/>
              </w:rPr>
              <w:t>:</w:t>
            </w:r>
            <w:r w:rsidR="00516283">
              <w:rPr>
                <w:rStyle w:val="a8"/>
                <w:rFonts w:ascii="Calibri" w:hAnsi="Calibri" w:cs="Calibri"/>
                <w:color w:val="auto"/>
                <w:u w:val="none"/>
              </w:rPr>
              <w:t>现场主机使用说明书</w:t>
            </w:r>
            <w:r w:rsidR="00516283">
              <w:rPr>
                <w:rStyle w:val="a8"/>
                <w:rFonts w:ascii="Calibri" w:hAnsi="Calibri" w:cs="Calibri" w:hint="eastAsia"/>
                <w:color w:val="auto"/>
                <w:u w:val="none"/>
              </w:rPr>
              <w:t xml:space="preserve"> BeLeaf Master Controller Instruction</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_Toc120540406 \h </w:instrText>
            </w:r>
            <w:r>
              <w:rPr>
                <w:rFonts w:ascii="Calibri" w:hAnsi="Calibri" w:cs="Calibri"/>
              </w:rPr>
            </w:r>
            <w:r>
              <w:rPr>
                <w:rFonts w:ascii="Calibri" w:hAnsi="Calibri" w:cs="Calibri"/>
              </w:rPr>
              <w:fldChar w:fldCharType="separate"/>
            </w:r>
            <w:r w:rsidR="00516283">
              <w:rPr>
                <w:rFonts w:ascii="Calibri" w:hAnsi="Calibri" w:cs="Calibri"/>
              </w:rPr>
              <w:t>37</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07" w:history="1">
            <w:r w:rsidR="00516283">
              <w:rPr>
                <w:rStyle w:val="a8"/>
                <w:rFonts w:ascii="Calibri" w:eastAsia="Calibri" w:hAnsi="Calibri" w:cs="Calibri"/>
                <w:color w:val="auto"/>
                <w:u w:val="none"/>
              </w:rPr>
              <w:t>14.1.</w:t>
            </w:r>
            <w:r w:rsidR="00516283">
              <w:rPr>
                <w:rFonts w:ascii="Calibri" w:hAnsi="Calibri" w:cs="Calibri"/>
                <w:kern w:val="2"/>
                <w:sz w:val="21"/>
              </w:rPr>
              <w:tab/>
            </w:r>
            <w:r w:rsidR="00516283">
              <w:rPr>
                <w:rFonts w:ascii="Calibri" w:hAnsi="Calibri" w:cs="Calibri" w:hint="eastAsia"/>
                <w:kern w:val="2"/>
                <w:sz w:val="21"/>
              </w:rPr>
              <w:t>主页</w:t>
            </w:r>
            <w:r w:rsidR="00516283">
              <w:rPr>
                <w:rStyle w:val="a8"/>
                <w:rFonts w:ascii="Calibri" w:hAnsi="Calibri" w:cs="Calibri"/>
                <w:color w:val="auto"/>
                <w:u w:val="none"/>
              </w:rPr>
              <w:t>Home Page</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_Toc120540407 \h </w:instrText>
            </w:r>
            <w:r>
              <w:rPr>
                <w:rFonts w:ascii="Calibri" w:hAnsi="Calibri" w:cs="Calibri"/>
              </w:rPr>
            </w:r>
            <w:r>
              <w:rPr>
                <w:rFonts w:ascii="Calibri" w:hAnsi="Calibri" w:cs="Calibri"/>
              </w:rPr>
              <w:fldChar w:fldCharType="separate"/>
            </w:r>
            <w:r w:rsidR="00516283">
              <w:rPr>
                <w:rFonts w:ascii="Calibri" w:hAnsi="Calibri" w:cs="Calibri"/>
              </w:rPr>
              <w:t>37</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08" w:history="1">
            <w:r w:rsidR="00516283">
              <w:rPr>
                <w:rStyle w:val="a8"/>
                <w:rFonts w:ascii="Calibri" w:hAnsi="Calibri" w:cs="Calibri"/>
                <w:color w:val="auto"/>
                <w:u w:val="none"/>
              </w:rPr>
              <w:t>14.2.</w:t>
            </w:r>
            <w:r w:rsidR="00516283">
              <w:rPr>
                <w:rFonts w:ascii="Calibri" w:hAnsi="Calibri" w:cs="Calibri"/>
                <w:kern w:val="2"/>
                <w:sz w:val="21"/>
              </w:rPr>
              <w:tab/>
            </w:r>
            <w:r w:rsidR="00516283">
              <w:rPr>
                <w:rFonts w:ascii="Calibri" w:hAnsi="Calibri" w:cs="Calibri" w:hint="eastAsia"/>
                <w:kern w:val="2"/>
                <w:sz w:val="21"/>
              </w:rPr>
              <w:t>种植计划</w:t>
            </w:r>
            <w:r w:rsidR="00516283">
              <w:rPr>
                <w:rFonts w:ascii="Calibri" w:hAnsi="Calibri" w:cs="Calibri" w:hint="eastAsia"/>
                <w:kern w:val="2"/>
                <w:sz w:val="21"/>
              </w:rPr>
              <w:t xml:space="preserve"> </w:t>
            </w:r>
            <w:r w:rsidR="00516283">
              <w:rPr>
                <w:rStyle w:val="a8"/>
                <w:rFonts w:ascii="Calibri" w:hAnsi="Calibri" w:cs="Calibri"/>
                <w:color w:val="auto"/>
                <w:u w:val="none"/>
              </w:rPr>
              <w:t>Calendar</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_Toc120540408 \h </w:instrText>
            </w:r>
            <w:r>
              <w:rPr>
                <w:rFonts w:ascii="Calibri" w:hAnsi="Calibri" w:cs="Calibri"/>
              </w:rPr>
            </w:r>
            <w:r>
              <w:rPr>
                <w:rFonts w:ascii="Calibri" w:hAnsi="Calibri" w:cs="Calibri"/>
              </w:rPr>
              <w:fldChar w:fldCharType="separate"/>
            </w:r>
            <w:r w:rsidR="00516283">
              <w:rPr>
                <w:rFonts w:ascii="Calibri" w:hAnsi="Calibri" w:cs="Calibri"/>
              </w:rPr>
              <w:t>39</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09" w:history="1">
            <w:r w:rsidR="00516283">
              <w:rPr>
                <w:rStyle w:val="a8"/>
                <w:rFonts w:ascii="Calibri" w:eastAsia="Calibri" w:hAnsi="Calibri" w:cs="Calibri"/>
                <w:color w:val="auto"/>
                <w:u w:val="none"/>
              </w:rPr>
              <w:t>14.3.</w:t>
            </w:r>
            <w:r w:rsidR="00516283">
              <w:rPr>
                <w:rFonts w:ascii="Calibri" w:hAnsi="Calibri" w:cs="Calibri"/>
                <w:kern w:val="2"/>
                <w:sz w:val="21"/>
              </w:rPr>
              <w:tab/>
            </w:r>
            <w:r w:rsidR="00516283">
              <w:rPr>
                <w:rStyle w:val="a8"/>
                <w:rFonts w:ascii="Calibri" w:eastAsia="宋体" w:hAnsi="Calibri" w:cs="Calibri"/>
                <w:color w:val="auto"/>
                <w:u w:val="none"/>
                <w:lang w:val="zh-TW" w:eastAsia="zh-TW"/>
              </w:rPr>
              <w:t>温度设置</w:t>
            </w:r>
            <w:r w:rsidR="00516283">
              <w:rPr>
                <w:rStyle w:val="a8"/>
                <w:rFonts w:ascii="Calibri" w:hAnsi="Calibri" w:cs="Calibri"/>
                <w:color w:val="auto"/>
                <w:u w:val="none"/>
              </w:rPr>
              <w:t xml:space="preserve"> Temperature Setting</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_Toc120540409 \h </w:instrText>
            </w:r>
            <w:r>
              <w:rPr>
                <w:rFonts w:ascii="Calibri" w:hAnsi="Calibri" w:cs="Calibri"/>
              </w:rPr>
            </w:r>
            <w:r>
              <w:rPr>
                <w:rFonts w:ascii="Calibri" w:hAnsi="Calibri" w:cs="Calibri"/>
              </w:rPr>
              <w:fldChar w:fldCharType="separate"/>
            </w:r>
            <w:r w:rsidR="00516283">
              <w:rPr>
                <w:rFonts w:ascii="Calibri" w:hAnsi="Calibri" w:cs="Calibri"/>
              </w:rPr>
              <w:t>41</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0" w:history="1">
            <w:r w:rsidR="00516283">
              <w:rPr>
                <w:rStyle w:val="a8"/>
                <w:rFonts w:ascii="Calibri" w:eastAsia="Calibri" w:hAnsi="Calibri" w:cs="Calibri"/>
                <w:color w:val="auto"/>
                <w:u w:val="none"/>
              </w:rPr>
              <w:t>14.4.</w:t>
            </w:r>
            <w:r w:rsidR="00516283">
              <w:rPr>
                <w:rFonts w:ascii="Calibri" w:hAnsi="Calibri" w:cs="Calibri"/>
                <w:kern w:val="2"/>
                <w:sz w:val="21"/>
              </w:rPr>
              <w:tab/>
            </w:r>
            <w:r w:rsidR="00516283">
              <w:rPr>
                <w:rStyle w:val="a8"/>
                <w:rFonts w:ascii="Calibri" w:eastAsia="宋体" w:hAnsi="Calibri" w:cs="Calibri"/>
                <w:color w:val="auto"/>
                <w:u w:val="none"/>
                <w:lang w:val="zh-TW" w:eastAsia="zh-TW"/>
              </w:rPr>
              <w:t>湿度设置</w:t>
            </w:r>
            <w:r w:rsidR="00516283">
              <w:rPr>
                <w:rStyle w:val="a8"/>
                <w:rFonts w:ascii="Calibri" w:hAnsi="Calibri" w:cs="Calibri"/>
                <w:color w:val="auto"/>
                <w:u w:val="none"/>
              </w:rPr>
              <w:t xml:space="preserve"> Humidity Setting</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_Toc120540410 \h </w:instrText>
            </w:r>
            <w:r>
              <w:rPr>
                <w:rFonts w:ascii="Calibri" w:hAnsi="Calibri" w:cs="Calibri"/>
              </w:rPr>
            </w:r>
            <w:r>
              <w:rPr>
                <w:rFonts w:ascii="Calibri" w:hAnsi="Calibri" w:cs="Calibri"/>
              </w:rPr>
              <w:fldChar w:fldCharType="separate"/>
            </w:r>
            <w:r w:rsidR="00516283">
              <w:rPr>
                <w:rFonts w:ascii="Calibri" w:hAnsi="Calibri" w:cs="Calibri"/>
              </w:rPr>
              <w:t>43</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1" w:history="1">
            <w:r w:rsidR="00516283">
              <w:rPr>
                <w:rStyle w:val="a8"/>
                <w:rFonts w:ascii="Calibri" w:eastAsia="Calibri" w:hAnsi="Calibri" w:cs="Calibri"/>
                <w:color w:val="auto"/>
                <w:u w:val="none"/>
              </w:rPr>
              <w:t>14.5.</w:t>
            </w:r>
            <w:r w:rsidR="00516283">
              <w:rPr>
                <w:rFonts w:ascii="Calibri" w:hAnsi="Calibri" w:cs="Calibri"/>
                <w:kern w:val="2"/>
                <w:sz w:val="21"/>
              </w:rPr>
              <w:tab/>
            </w:r>
            <w:r w:rsidR="00516283">
              <w:rPr>
                <w:rStyle w:val="a8"/>
                <w:rFonts w:ascii="Calibri" w:hAnsi="Calibri" w:cs="Calibri"/>
                <w:color w:val="auto"/>
                <w:u w:val="none"/>
              </w:rPr>
              <w:t>CO2</w:t>
            </w:r>
            <w:r w:rsidR="00516283">
              <w:rPr>
                <w:rStyle w:val="a8"/>
                <w:rFonts w:ascii="Calibri" w:eastAsia="宋体" w:hAnsi="Calibri" w:cs="Calibri"/>
                <w:color w:val="auto"/>
                <w:u w:val="none"/>
                <w:lang w:val="zh-TW" w:eastAsia="zh-TW"/>
              </w:rPr>
              <w:t>设置</w:t>
            </w:r>
            <w:r w:rsidR="00516283">
              <w:rPr>
                <w:rStyle w:val="a8"/>
                <w:rFonts w:ascii="Calibri" w:hAnsi="Calibri" w:cs="Calibri"/>
                <w:color w:val="auto"/>
                <w:u w:val="none"/>
              </w:rPr>
              <w:t xml:space="preserve"> CO2 Setting</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_Toc120540411 \h </w:instrText>
            </w:r>
            <w:r>
              <w:rPr>
                <w:rFonts w:ascii="Calibri" w:hAnsi="Calibri" w:cs="Calibri"/>
              </w:rPr>
            </w:r>
            <w:r>
              <w:rPr>
                <w:rFonts w:ascii="Calibri" w:hAnsi="Calibri" w:cs="Calibri"/>
              </w:rPr>
              <w:fldChar w:fldCharType="separate"/>
            </w:r>
            <w:r w:rsidR="00516283">
              <w:rPr>
                <w:rFonts w:ascii="Calibri" w:hAnsi="Calibri" w:cs="Calibri"/>
              </w:rPr>
              <w:t>43</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2" w:history="1">
            <w:r w:rsidR="00516283">
              <w:rPr>
                <w:rStyle w:val="a8"/>
                <w:rFonts w:ascii="Calibri" w:eastAsia="Calibri" w:hAnsi="Calibri" w:cs="Calibri"/>
                <w:color w:val="auto"/>
                <w:u w:val="none"/>
              </w:rPr>
              <w:t>14.6.</w:t>
            </w:r>
            <w:r w:rsidR="00516283">
              <w:rPr>
                <w:rFonts w:ascii="Calibri" w:hAnsi="Calibri" w:cs="Calibri"/>
                <w:kern w:val="2"/>
                <w:sz w:val="21"/>
              </w:rPr>
              <w:tab/>
            </w:r>
            <w:r w:rsidR="00516283">
              <w:rPr>
                <w:rStyle w:val="a8"/>
                <w:rFonts w:ascii="Calibri" w:hAnsi="Calibri" w:cs="Calibri"/>
                <w:color w:val="auto"/>
                <w:u w:val="none"/>
              </w:rPr>
              <w:t>VPD</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_Toc120540412 \h </w:instrText>
            </w:r>
            <w:r>
              <w:rPr>
                <w:rFonts w:ascii="Calibri" w:hAnsi="Calibri" w:cs="Calibri"/>
              </w:rPr>
            </w:r>
            <w:r>
              <w:rPr>
                <w:rFonts w:ascii="Calibri" w:hAnsi="Calibri" w:cs="Calibri"/>
              </w:rPr>
              <w:fldChar w:fldCharType="separate"/>
            </w:r>
            <w:r w:rsidR="00516283">
              <w:rPr>
                <w:rFonts w:ascii="Calibri" w:hAnsi="Calibri" w:cs="Calibri"/>
              </w:rPr>
              <w:t>44</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3" w:history="1">
            <w:r w:rsidR="00516283">
              <w:rPr>
                <w:rStyle w:val="a8"/>
                <w:rFonts w:ascii="Calibri" w:eastAsia="Calibri" w:hAnsi="Calibri" w:cs="Calibri"/>
                <w:color w:val="auto"/>
                <w:u w:val="none"/>
              </w:rPr>
              <w:t>14.7.</w:t>
            </w:r>
            <w:r w:rsidR="00516283">
              <w:rPr>
                <w:rFonts w:ascii="Calibri" w:hAnsi="Calibri" w:cs="Calibri"/>
                <w:kern w:val="2"/>
                <w:sz w:val="21"/>
              </w:rPr>
              <w:tab/>
            </w:r>
            <w:r w:rsidR="00516283">
              <w:rPr>
                <w:rStyle w:val="a8"/>
                <w:rFonts w:ascii="Calibri" w:eastAsia="宋体" w:hAnsi="Calibri" w:cs="Calibri"/>
                <w:color w:val="auto"/>
                <w:u w:val="none"/>
                <w:lang w:val="zh-TW" w:eastAsia="zh-TW"/>
              </w:rPr>
              <w:t>光照设置</w:t>
            </w:r>
            <w:r w:rsidR="00516283">
              <w:rPr>
                <w:rStyle w:val="a8"/>
                <w:rFonts w:ascii="Calibri" w:hAnsi="Calibri" w:cs="Calibri"/>
                <w:color w:val="auto"/>
                <w:u w:val="none"/>
              </w:rPr>
              <w:t xml:space="preserve"> Lighting Control</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_Toc120540413 \h </w:instrText>
            </w:r>
            <w:r>
              <w:rPr>
                <w:rFonts w:ascii="Calibri" w:hAnsi="Calibri" w:cs="Calibri"/>
              </w:rPr>
            </w:r>
            <w:r>
              <w:rPr>
                <w:rFonts w:ascii="Calibri" w:hAnsi="Calibri" w:cs="Calibri"/>
              </w:rPr>
              <w:fldChar w:fldCharType="separate"/>
            </w:r>
            <w:r w:rsidR="00516283">
              <w:rPr>
                <w:rFonts w:ascii="Calibri" w:hAnsi="Calibri" w:cs="Calibri"/>
              </w:rPr>
              <w:t>46</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4" w:history="1">
            <w:r w:rsidR="00516283">
              <w:rPr>
                <w:rStyle w:val="a8"/>
                <w:rFonts w:ascii="Calibri" w:eastAsia="Calibri" w:hAnsi="Calibri" w:cs="Calibri"/>
                <w:color w:val="auto"/>
                <w:u w:val="none"/>
                <w:lang w:val="zh-TW" w:eastAsia="zh-TW"/>
              </w:rPr>
              <w:t>14.8.</w:t>
            </w:r>
            <w:r w:rsidR="00516283">
              <w:rPr>
                <w:rFonts w:ascii="Calibri" w:hAnsi="Calibri" w:cs="Calibri"/>
                <w:kern w:val="2"/>
                <w:sz w:val="21"/>
              </w:rPr>
              <w:tab/>
            </w:r>
            <w:r w:rsidR="00516283">
              <w:rPr>
                <w:rStyle w:val="a8"/>
                <w:rFonts w:ascii="Calibri" w:hAnsi="Calibri" w:cs="Calibri"/>
                <w:color w:val="auto"/>
                <w:u w:val="none"/>
                <w:lang w:val="zh-TW" w:eastAsia="zh-TW"/>
              </w:rPr>
              <w:t>设备列表</w:t>
            </w:r>
            <w:r w:rsidR="00516283">
              <w:rPr>
                <w:rStyle w:val="a8"/>
                <w:rFonts w:ascii="Calibri" w:hAnsi="Calibri" w:cs="Calibri" w:hint="eastAsia"/>
                <w:color w:val="auto"/>
                <w:u w:val="none"/>
              </w:rPr>
              <w:t xml:space="preserve"> Device List</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_Toc120540414 \h </w:instrText>
            </w:r>
            <w:r>
              <w:rPr>
                <w:rFonts w:ascii="Calibri" w:hAnsi="Calibri" w:cs="Calibri"/>
              </w:rPr>
            </w:r>
            <w:r>
              <w:rPr>
                <w:rFonts w:ascii="Calibri" w:hAnsi="Calibri" w:cs="Calibri"/>
              </w:rPr>
              <w:fldChar w:fldCharType="separate"/>
            </w:r>
            <w:r w:rsidR="00516283">
              <w:rPr>
                <w:rFonts w:ascii="Calibri" w:hAnsi="Calibri" w:cs="Calibri"/>
              </w:rPr>
              <w:t>47</w:t>
            </w:r>
            <w:r>
              <w:rPr>
                <w:rFonts w:ascii="Calibri" w:hAnsi="Calibri" w:cs="Calibri"/>
              </w:rPr>
              <w:fldChar w:fldCharType="end"/>
            </w:r>
          </w:hyperlink>
        </w:p>
        <w:p w:rsidR="0086731B" w:rsidRDefault="00D71466">
          <w:pPr>
            <w:pStyle w:val="20"/>
            <w:tabs>
              <w:tab w:val="left" w:pos="1050"/>
              <w:tab w:val="right" w:leader="dot" w:pos="8296"/>
            </w:tabs>
            <w:rPr>
              <w:rFonts w:ascii="Calibri" w:hAnsi="Calibri" w:cs="Calibri"/>
              <w:kern w:val="2"/>
              <w:sz w:val="21"/>
            </w:rPr>
          </w:pPr>
          <w:hyperlink w:anchor="_Toc120540415" w:history="1">
            <w:r w:rsidR="00516283">
              <w:rPr>
                <w:rStyle w:val="a8"/>
                <w:rFonts w:ascii="Calibri" w:eastAsia="Calibri" w:hAnsi="Calibri" w:cs="Calibri"/>
                <w:color w:val="auto"/>
                <w:u w:val="none"/>
              </w:rPr>
              <w:t>14.9.</w:t>
            </w:r>
            <w:r w:rsidR="00516283">
              <w:rPr>
                <w:rFonts w:ascii="Calibri" w:hAnsi="Calibri" w:cs="Calibri"/>
                <w:kern w:val="2"/>
                <w:sz w:val="21"/>
              </w:rPr>
              <w:tab/>
            </w:r>
            <w:r w:rsidR="00516283">
              <w:rPr>
                <w:rStyle w:val="a8"/>
                <w:rFonts w:ascii="Calibri" w:eastAsia="宋体" w:hAnsi="Calibri" w:cs="Calibri"/>
                <w:color w:val="auto"/>
                <w:u w:val="none"/>
                <w:lang w:val="zh-TW" w:eastAsia="zh-TW"/>
              </w:rPr>
              <w:t>系统设置</w:t>
            </w:r>
            <w:r w:rsidR="00516283">
              <w:rPr>
                <w:rStyle w:val="a8"/>
                <w:rFonts w:ascii="Calibri" w:hAnsi="Calibri" w:cs="Calibri"/>
                <w:color w:val="auto"/>
                <w:u w:val="none"/>
              </w:rPr>
              <w:t xml:space="preserve"> BeHive System Setting</w:t>
            </w:r>
            <w:r w:rsidR="00516283">
              <w:rPr>
                <w:rFonts w:ascii="Calibri" w:hAnsi="Calibri" w:cs="Calibri"/>
              </w:rPr>
              <w:tab/>
            </w:r>
            <w:r>
              <w:rPr>
                <w:rFonts w:ascii="Calibri" w:hAnsi="Calibri" w:cs="Calibri"/>
              </w:rPr>
              <w:fldChar w:fldCharType="begin"/>
            </w:r>
            <w:r w:rsidR="00516283">
              <w:rPr>
                <w:rFonts w:ascii="Calibri" w:hAnsi="Calibri" w:cs="Calibri"/>
              </w:rPr>
              <w:instrText xml:space="preserve"> PAGEREF _Toc120540415 \h </w:instrText>
            </w:r>
            <w:r>
              <w:rPr>
                <w:rFonts w:ascii="Calibri" w:hAnsi="Calibri" w:cs="Calibri"/>
              </w:rPr>
            </w:r>
            <w:r>
              <w:rPr>
                <w:rFonts w:ascii="Calibri" w:hAnsi="Calibri" w:cs="Calibri"/>
              </w:rPr>
              <w:fldChar w:fldCharType="separate"/>
            </w:r>
            <w:r w:rsidR="00516283">
              <w:rPr>
                <w:rFonts w:ascii="Calibri" w:hAnsi="Calibri" w:cs="Calibri"/>
              </w:rPr>
              <w:t>51</w:t>
            </w:r>
            <w:r>
              <w:rPr>
                <w:rFonts w:ascii="Calibri" w:hAnsi="Calibri" w:cs="Calibri"/>
              </w:rPr>
              <w:fldChar w:fldCharType="end"/>
            </w:r>
          </w:hyperlink>
        </w:p>
        <w:p w:rsidR="0086731B" w:rsidRDefault="00D71466">
          <w:pPr>
            <w:pStyle w:val="20"/>
            <w:tabs>
              <w:tab w:val="left" w:pos="1050"/>
              <w:tab w:val="right" w:leader="dot" w:pos="8296"/>
            </w:tabs>
            <w:rPr>
              <w:rStyle w:val="a8"/>
              <w:rFonts w:ascii="Calibri" w:eastAsia="宋体" w:hAnsi="Calibri" w:cs="Calibri"/>
              <w:color w:val="auto"/>
              <w:u w:val="none"/>
              <w:lang w:val="zh-TW" w:eastAsia="zh-TW"/>
            </w:rPr>
          </w:pPr>
          <w:hyperlink w:anchor="_Toc120540416" w:history="1">
            <w:r w:rsidR="00516283">
              <w:rPr>
                <w:rStyle w:val="a8"/>
                <w:rFonts w:ascii="Calibri" w:eastAsia="宋体" w:hAnsi="Calibri" w:cs="Calibri"/>
                <w:color w:val="auto"/>
                <w:u w:val="none"/>
                <w:lang w:val="zh-TW" w:eastAsia="zh-TW"/>
              </w:rPr>
              <w:t>14.10.</w:t>
            </w:r>
            <w:r w:rsidR="00516283">
              <w:rPr>
                <w:rStyle w:val="a8"/>
                <w:rFonts w:ascii="Calibri" w:eastAsia="宋体" w:hAnsi="Calibri" w:cs="Calibri"/>
                <w:color w:val="auto"/>
                <w:u w:val="none"/>
                <w:lang w:val="zh-TW" w:eastAsia="zh-TW"/>
              </w:rPr>
              <w:tab/>
            </w:r>
            <w:r w:rsidR="00516283">
              <w:rPr>
                <w:rStyle w:val="a8"/>
                <w:rFonts w:ascii="Calibri" w:eastAsia="宋体" w:hAnsi="Calibri" w:cs="Calibri"/>
                <w:color w:val="auto"/>
                <w:u w:val="none"/>
                <w:lang w:val="zh-TW" w:eastAsia="zh-TW"/>
              </w:rPr>
              <w:t>报警相关</w:t>
            </w:r>
            <w:r w:rsidR="00516283">
              <w:rPr>
                <w:rStyle w:val="a8"/>
                <w:rFonts w:ascii="Calibri" w:eastAsia="宋体" w:hAnsi="Calibri" w:cs="Calibri"/>
                <w:color w:val="auto"/>
                <w:u w:val="none"/>
                <w:lang w:val="zh-TW" w:eastAsia="zh-TW"/>
              </w:rPr>
              <w:t xml:space="preserve"> Alarm Setting</w:t>
            </w:r>
            <w:r w:rsidR="00516283">
              <w:rPr>
                <w:rStyle w:val="a8"/>
                <w:rFonts w:ascii="Calibri" w:eastAsia="宋体" w:hAnsi="Calibri" w:cs="Calibri"/>
                <w:color w:val="auto"/>
                <w:u w:val="none"/>
                <w:lang w:val="zh-TW" w:eastAsia="zh-TW"/>
              </w:rPr>
              <w:tab/>
            </w:r>
            <w:r>
              <w:rPr>
                <w:rStyle w:val="a8"/>
                <w:rFonts w:ascii="Calibri" w:eastAsia="宋体" w:hAnsi="Calibri" w:cs="Calibri"/>
                <w:color w:val="auto"/>
                <w:u w:val="none"/>
                <w:lang w:val="zh-TW" w:eastAsia="zh-TW"/>
              </w:rPr>
              <w:fldChar w:fldCharType="begin"/>
            </w:r>
            <w:r w:rsidR="00516283">
              <w:rPr>
                <w:rStyle w:val="a8"/>
                <w:rFonts w:ascii="Calibri" w:eastAsia="宋体" w:hAnsi="Calibri" w:cs="Calibri"/>
                <w:color w:val="auto"/>
                <w:u w:val="none"/>
                <w:lang w:val="zh-TW" w:eastAsia="zh-TW"/>
              </w:rPr>
              <w:instrText xml:space="preserve"> PAGEREF _Toc120540416 \h </w:instrText>
            </w:r>
            <w:r>
              <w:rPr>
                <w:rStyle w:val="a8"/>
                <w:rFonts w:ascii="Calibri" w:eastAsia="宋体" w:hAnsi="Calibri" w:cs="Calibri"/>
                <w:color w:val="auto"/>
                <w:u w:val="none"/>
                <w:lang w:val="zh-TW" w:eastAsia="zh-TW"/>
              </w:rPr>
            </w:r>
            <w:r>
              <w:rPr>
                <w:rStyle w:val="a8"/>
                <w:rFonts w:ascii="Calibri" w:eastAsia="宋体" w:hAnsi="Calibri" w:cs="Calibri"/>
                <w:color w:val="auto"/>
                <w:u w:val="none"/>
                <w:lang w:val="zh-TW" w:eastAsia="zh-TW"/>
              </w:rPr>
              <w:fldChar w:fldCharType="separate"/>
            </w:r>
            <w:r w:rsidR="00516283">
              <w:rPr>
                <w:rStyle w:val="a8"/>
                <w:rFonts w:ascii="Calibri" w:eastAsia="宋体" w:hAnsi="Calibri" w:cs="Calibri"/>
                <w:color w:val="auto"/>
                <w:u w:val="none"/>
                <w:lang w:val="zh-TW" w:eastAsia="zh-TW"/>
              </w:rPr>
              <w:t>52</w:t>
            </w:r>
            <w:r>
              <w:rPr>
                <w:rStyle w:val="a8"/>
                <w:rFonts w:ascii="Calibri" w:eastAsia="宋体" w:hAnsi="Calibri" w:cs="Calibri"/>
                <w:color w:val="auto"/>
                <w:u w:val="none"/>
                <w:lang w:val="zh-TW" w:eastAsia="zh-TW"/>
              </w:rPr>
              <w:fldChar w:fldCharType="end"/>
            </w:r>
          </w:hyperlink>
        </w:p>
        <w:p w:rsidR="0086731B" w:rsidRDefault="00D71466">
          <w:pPr>
            <w:pStyle w:val="20"/>
            <w:tabs>
              <w:tab w:val="left" w:pos="1050"/>
              <w:tab w:val="right" w:leader="dot" w:pos="8296"/>
            </w:tabs>
            <w:rPr>
              <w:rStyle w:val="a8"/>
              <w:rFonts w:ascii="宋体" w:eastAsia="宋体" w:hAnsi="宋体" w:cs="宋体"/>
              <w:color w:val="auto"/>
              <w:u w:val="none"/>
              <w:lang w:val="zh-TW" w:eastAsia="zh-TW"/>
            </w:rPr>
          </w:pPr>
          <w:hyperlink w:anchor="_Toc120540417" w:history="1">
            <w:r w:rsidR="00516283">
              <w:rPr>
                <w:rStyle w:val="a8"/>
                <w:rFonts w:ascii="Calibri" w:eastAsia="宋体" w:hAnsi="Calibri" w:cs="Calibri"/>
                <w:color w:val="auto"/>
                <w:u w:val="none"/>
                <w:lang w:val="zh-TW" w:eastAsia="zh-TW"/>
              </w:rPr>
              <w:t>14.11.</w:t>
            </w:r>
            <w:r w:rsidR="00516283">
              <w:rPr>
                <w:rStyle w:val="a8"/>
                <w:rFonts w:ascii="Calibri" w:eastAsia="宋体" w:hAnsi="Calibri" w:cs="Calibri"/>
                <w:color w:val="auto"/>
                <w:u w:val="none"/>
                <w:lang w:val="zh-TW" w:eastAsia="zh-TW"/>
              </w:rPr>
              <w:tab/>
              <w:t>APP</w:t>
            </w:r>
            <w:r w:rsidR="00516283">
              <w:rPr>
                <w:rStyle w:val="a8"/>
                <w:rFonts w:ascii="Calibri" w:eastAsia="宋体" w:hAnsi="Calibri" w:cs="Calibri"/>
                <w:color w:val="auto"/>
                <w:u w:val="none"/>
                <w:lang w:val="zh-TW" w:eastAsia="zh-TW"/>
              </w:rPr>
              <w:t>设置</w:t>
            </w:r>
            <w:r w:rsidR="00516283">
              <w:rPr>
                <w:rStyle w:val="a8"/>
                <w:rFonts w:ascii="Calibri" w:eastAsia="宋体" w:hAnsi="Calibri" w:cs="Calibri" w:hint="eastAsia"/>
                <w:color w:val="auto"/>
                <w:u w:val="none"/>
              </w:rPr>
              <w:t xml:space="preserve"> APP Setting</w:t>
            </w:r>
            <w:r w:rsidR="00516283">
              <w:rPr>
                <w:rStyle w:val="a8"/>
                <w:rFonts w:ascii="Calibri" w:eastAsia="宋体" w:hAnsi="Calibri" w:cs="Calibri"/>
                <w:color w:val="auto"/>
                <w:u w:val="none"/>
                <w:lang w:val="zh-TW" w:eastAsia="zh-TW"/>
              </w:rPr>
              <w:tab/>
            </w:r>
            <w:r>
              <w:rPr>
                <w:rStyle w:val="a8"/>
                <w:rFonts w:ascii="Calibri" w:eastAsia="宋体" w:hAnsi="Calibri" w:cs="Calibri"/>
                <w:color w:val="auto"/>
                <w:u w:val="none"/>
                <w:lang w:val="zh-TW" w:eastAsia="zh-TW"/>
              </w:rPr>
              <w:fldChar w:fldCharType="begin"/>
            </w:r>
            <w:r w:rsidR="00516283">
              <w:rPr>
                <w:rStyle w:val="a8"/>
                <w:rFonts w:ascii="Calibri" w:eastAsia="宋体" w:hAnsi="Calibri" w:cs="Calibri"/>
                <w:color w:val="auto"/>
                <w:u w:val="none"/>
                <w:lang w:val="zh-TW" w:eastAsia="zh-TW"/>
              </w:rPr>
              <w:instrText xml:space="preserve"> PAGEREF _Toc120540417 \h </w:instrText>
            </w:r>
            <w:r>
              <w:rPr>
                <w:rStyle w:val="a8"/>
                <w:rFonts w:ascii="Calibri" w:eastAsia="宋体" w:hAnsi="Calibri" w:cs="Calibri"/>
                <w:color w:val="auto"/>
                <w:u w:val="none"/>
                <w:lang w:val="zh-TW" w:eastAsia="zh-TW"/>
              </w:rPr>
            </w:r>
            <w:r>
              <w:rPr>
                <w:rStyle w:val="a8"/>
                <w:rFonts w:ascii="Calibri" w:eastAsia="宋体" w:hAnsi="Calibri" w:cs="Calibri"/>
                <w:color w:val="auto"/>
                <w:u w:val="none"/>
                <w:lang w:val="zh-TW" w:eastAsia="zh-TW"/>
              </w:rPr>
              <w:fldChar w:fldCharType="separate"/>
            </w:r>
            <w:r w:rsidR="00516283">
              <w:rPr>
                <w:rStyle w:val="a8"/>
                <w:rFonts w:ascii="Calibri" w:eastAsia="宋体" w:hAnsi="Calibri" w:cs="Calibri"/>
                <w:color w:val="auto"/>
                <w:u w:val="none"/>
                <w:lang w:val="zh-TW" w:eastAsia="zh-TW"/>
              </w:rPr>
              <w:t>55</w:t>
            </w:r>
            <w:r>
              <w:rPr>
                <w:rStyle w:val="a8"/>
                <w:rFonts w:ascii="Calibri" w:eastAsia="宋体" w:hAnsi="Calibri" w:cs="Calibri"/>
                <w:color w:val="auto"/>
                <w:u w:val="none"/>
                <w:lang w:val="zh-TW" w:eastAsia="zh-TW"/>
              </w:rPr>
              <w:fldChar w:fldCharType="end"/>
            </w:r>
          </w:hyperlink>
        </w:p>
      </w:sdtContent>
    </w:sdt>
    <w:p w:rsidR="0086731B" w:rsidRDefault="0086731B">
      <w:pPr>
        <w:tabs>
          <w:tab w:val="left" w:pos="6400"/>
        </w:tabs>
      </w:pPr>
    </w:p>
    <w:p w:rsidR="0086731B" w:rsidRDefault="00516283">
      <w:pPr>
        <w:widowControl/>
        <w:jc w:val="left"/>
      </w:pPr>
      <w:r>
        <w:br w:type="page"/>
      </w:r>
    </w:p>
    <w:p w:rsidR="0086731B" w:rsidRDefault="00516283">
      <w:pPr>
        <w:pStyle w:val="1"/>
      </w:pPr>
      <w:bookmarkStart w:id="12" w:name="_Toc121835830"/>
      <w:r>
        <w:rPr>
          <w:rFonts w:hint="eastAsia"/>
        </w:rPr>
        <w:lastRenderedPageBreak/>
        <w:t>系统介绍</w:t>
      </w:r>
      <w:r>
        <w:rPr>
          <w:rFonts w:hint="eastAsia"/>
        </w:rPr>
        <w:t>System Introduction</w:t>
      </w:r>
      <w:bookmarkEnd w:id="12"/>
    </w:p>
    <w:p w:rsidR="0086731B" w:rsidRDefault="00516283">
      <w:pPr>
        <w:ind w:firstLine="420"/>
      </w:pPr>
      <w:r>
        <w:rPr>
          <w:rFonts w:hint="eastAsia"/>
        </w:rPr>
        <w:t>Beleaf</w:t>
      </w:r>
      <w:r>
        <w:rPr>
          <w:rFonts w:hint="eastAsia"/>
        </w:rPr>
        <w:t>系统是特别针对室内种植而开发的一套环境控制系统。可实现多个种植房间或者区域的温度、湿度、光照、二氧化碳功能，满足各类中小型种植用户的需求。</w:t>
      </w:r>
    </w:p>
    <w:p w:rsidR="0086731B" w:rsidRDefault="00516283">
      <w:r>
        <w:rPr>
          <w:rFonts w:hint="eastAsia"/>
        </w:rPr>
        <w:t xml:space="preserve">    Beleaf</w:t>
      </w:r>
      <w:r>
        <w:rPr>
          <w:rFonts w:hint="eastAsia"/>
        </w:rPr>
        <w:t>系统由现场管理主机（</w:t>
      </w:r>
      <w:r>
        <w:rPr>
          <w:rFonts w:hint="eastAsia"/>
        </w:rPr>
        <w:t>BeLeaf Master</w:t>
      </w:r>
      <w:r>
        <w:rPr>
          <w:rFonts w:hint="eastAsia"/>
        </w:rPr>
        <w:t>）、控制主机（</w:t>
      </w:r>
      <w:r>
        <w:rPr>
          <w:rFonts w:hint="eastAsia"/>
        </w:rPr>
        <w:t>BeHive-E</w:t>
      </w:r>
      <w:r>
        <w:rPr>
          <w:rFonts w:hint="eastAsia"/>
        </w:rPr>
        <w:t>）、传感器、执行设备控制器、手机</w:t>
      </w:r>
      <w:r>
        <w:rPr>
          <w:rFonts w:hint="eastAsia"/>
        </w:rPr>
        <w:t>APP</w:t>
      </w:r>
      <w:r>
        <w:rPr>
          <w:rFonts w:hint="eastAsia"/>
        </w:rPr>
        <w:t>、路由器以及云端网络服务器组成，传感器主要采集温度、湿度、光照、二氧化碳，执行设备控制器主要是根据客户需求智能控制温度、湿度、光照、二氧化碳的值，实时性高，现场管理主机以及手机</w:t>
      </w:r>
      <w:r>
        <w:rPr>
          <w:rFonts w:hint="eastAsia"/>
        </w:rPr>
        <w:t>APP</w:t>
      </w:r>
      <w:r>
        <w:rPr>
          <w:rFonts w:hint="eastAsia"/>
        </w:rPr>
        <w:t>能够记录</w:t>
      </w:r>
      <w:r>
        <w:rPr>
          <w:rFonts w:hint="eastAsia"/>
        </w:rPr>
        <w:t>30</w:t>
      </w:r>
      <w:r>
        <w:rPr>
          <w:rFonts w:hint="eastAsia"/>
        </w:rPr>
        <w:t>天的传感器数据，满足客户远程监控，便捷控制，安全性稳定性好，减少人力成本投入。</w:t>
      </w:r>
    </w:p>
    <w:p w:rsidR="0086731B" w:rsidRDefault="00516283">
      <w:r>
        <w:rPr>
          <w:rFonts w:hint="eastAsia"/>
        </w:rPr>
        <w:tab/>
        <w:t>BeLeaf</w:t>
      </w:r>
      <w:r>
        <w:rPr>
          <w:rFonts w:hint="eastAsia"/>
        </w:rPr>
        <w:t>系统的控制主机支持连接并控制</w:t>
      </w:r>
      <w:r>
        <w:rPr>
          <w:rFonts w:hint="eastAsia"/>
        </w:rPr>
        <w:t>16</w:t>
      </w:r>
      <w:r>
        <w:rPr>
          <w:rFonts w:hint="eastAsia"/>
        </w:rPr>
        <w:t>台环境控制设备，连接</w:t>
      </w:r>
      <w:r>
        <w:rPr>
          <w:rFonts w:hint="eastAsia"/>
        </w:rPr>
        <w:t>10</w:t>
      </w:r>
      <w:r>
        <w:rPr>
          <w:rFonts w:hint="eastAsia"/>
        </w:rPr>
        <w:t>个各类型环境传感器，并控制</w:t>
      </w:r>
      <w:r>
        <w:rPr>
          <w:rFonts w:hint="eastAsia"/>
        </w:rPr>
        <w:t>2</w:t>
      </w:r>
      <w:r>
        <w:rPr>
          <w:rFonts w:hint="eastAsia"/>
        </w:rPr>
        <w:t>路灯光。</w:t>
      </w:r>
    </w:p>
    <w:p w:rsidR="0086731B" w:rsidRDefault="00516283">
      <w:pPr>
        <w:ind w:firstLineChars="200" w:firstLine="420"/>
      </w:pPr>
      <w:r>
        <w:rPr>
          <w:rFonts w:hint="eastAsia"/>
        </w:rPr>
        <w:t xml:space="preserve">BeLeaf system is a comprehensive agricultural </w:t>
      </w:r>
      <w:r>
        <w:t>environmental</w:t>
      </w:r>
      <w:r>
        <w:rPr>
          <w:rFonts w:hint="eastAsia"/>
        </w:rPr>
        <w:t xml:space="preserve">control system developed by Pro-Leaf especially for indoor growingfacility, which integrates environmental control and irrigation control. </w:t>
      </w:r>
    </w:p>
    <w:p w:rsidR="0086731B" w:rsidRDefault="00516283">
      <w:pPr>
        <w:ind w:firstLineChars="200" w:firstLine="420"/>
      </w:pPr>
      <w:r>
        <w:rPr>
          <w:rFonts w:hint="eastAsia"/>
        </w:rPr>
        <w:t xml:space="preserve">BeLeaf system consists of on-site Management Unit (BeLeaf Master), </w:t>
      </w:r>
      <w:bookmarkStart w:id="13" w:name="OLE_LINK5"/>
      <w:r>
        <w:rPr>
          <w:rFonts w:hint="eastAsia"/>
        </w:rPr>
        <w:t>Control Unit</w:t>
      </w:r>
      <w:bookmarkEnd w:id="13"/>
      <w:r>
        <w:rPr>
          <w:rFonts w:hint="eastAsia"/>
        </w:rPr>
        <w:t xml:space="preserve"> (BeHive), Sensors, Device Station, Mobile APP, Router and Cloud Base Server. It allows real-time monitoring and control of grow environmental parameters such as temperature, humidity, light, CO2 and irrigation planin multiple growing areas, satisfying the control needs of hobbyists to professional growers.  on-site Management Unit and Mobile APP can record sensor data for 30 days, which can help customers' remote monitoring, control, good security and stability, and reduce labor cost.</w:t>
      </w:r>
    </w:p>
    <w:p w:rsidR="0086731B" w:rsidRDefault="00516283">
      <w:pPr>
        <w:ind w:firstLineChars="200" w:firstLine="420"/>
      </w:pPr>
      <w:r>
        <w:rPr>
          <w:rFonts w:hint="eastAsia"/>
        </w:rPr>
        <w:t>BeLeaf system control unit can connect up to 16 environmental control devices, connects 10 environmental sensors of various types and controls 2-lines of lighting.</w:t>
      </w:r>
    </w:p>
    <w:p w:rsidR="0086731B" w:rsidRDefault="00516283">
      <w:pPr>
        <w:overflowPunct w:val="0"/>
        <w:spacing w:line="296" w:lineRule="auto"/>
        <w:ind w:firstLineChars="200" w:firstLine="420"/>
        <w:jc w:val="center"/>
        <w:outlineLvl w:val="0"/>
        <w:rPr>
          <w:rFonts w:ascii="华文中宋" w:eastAsia="华文中宋" w:hAnsi="华文中宋" w:cs="华文中宋"/>
          <w:bCs/>
          <w:szCs w:val="21"/>
        </w:rPr>
      </w:pPr>
      <w:r>
        <w:rPr>
          <w:rFonts w:ascii="华文中宋" w:eastAsia="华文中宋" w:hAnsi="华文中宋" w:cs="华文中宋" w:hint="eastAsia"/>
          <w:bCs/>
          <w:szCs w:val="21"/>
        </w:rPr>
        <w:t>BeHive-E环境控制主机技术参数</w:t>
      </w:r>
    </w:p>
    <w:p w:rsidR="0086731B" w:rsidRPr="00DB4657" w:rsidRDefault="00516283" w:rsidP="00DB4657">
      <w:pPr>
        <w:overflowPunct w:val="0"/>
        <w:spacing w:line="296" w:lineRule="auto"/>
        <w:ind w:firstLineChars="200" w:firstLine="420"/>
        <w:jc w:val="center"/>
        <w:outlineLvl w:val="0"/>
        <w:rPr>
          <w:rFonts w:ascii="华文中宋" w:eastAsia="华文中宋" w:hAnsi="华文中宋" w:cs="华文中宋"/>
          <w:bCs/>
          <w:szCs w:val="21"/>
        </w:rPr>
      </w:pPr>
      <w:r>
        <w:rPr>
          <w:rFonts w:ascii="华文中宋" w:eastAsia="华文中宋" w:hAnsi="华文中宋" w:cs="华文中宋" w:hint="eastAsia"/>
          <w:bCs/>
          <w:szCs w:val="21"/>
        </w:rPr>
        <w:t>BeHive-E Environmental Control Unit Specifications</w:t>
      </w:r>
    </w:p>
    <w:tbl>
      <w:tblPr>
        <w:tblStyle w:val="a7"/>
        <w:tblW w:w="0" w:type="auto"/>
        <w:jc w:val="center"/>
        <w:tblInd w:w="675" w:type="dxa"/>
        <w:tblLook w:val="04A0"/>
      </w:tblPr>
      <w:tblGrid>
        <w:gridCol w:w="1599"/>
        <w:gridCol w:w="6248"/>
      </w:tblGrid>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名称</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color w:val="FF0000"/>
                <w:szCs w:val="18"/>
              </w:rPr>
              <w:t>BeHive-E</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型号</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color w:val="FF0000"/>
                <w:szCs w:val="18"/>
              </w:rPr>
              <w:t>BLH-E</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尺寸</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color w:val="FF0000"/>
                <w:szCs w:val="18"/>
              </w:rPr>
              <w:t>186*87.9*32.2</w:t>
            </w:r>
            <w:r w:rsidRPr="00A71E59">
              <w:rPr>
                <w:rFonts w:asciiTheme="minorEastAsia" w:hAnsiTheme="minorEastAsia" w:cs="华文中宋" w:hint="eastAsia"/>
                <w:color w:val="FF0000"/>
                <w:szCs w:val="18"/>
              </w:rPr>
              <w:t xml:space="preserve"> mm</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防护等级</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IP20</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工作温度</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0~50摄氏度</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工作湿度</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≤90%,不冷凝</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工作电压</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DC24V</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工作电流</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≤50mA（未接传感器、设备）</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电源适配器输入</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DC24V，2A，接口：DC005-2.5</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屏幕</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1.7寸黑白液晶显示器，分辨率：128*64，白色背光</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网络接口</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RJ45</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传感器接口</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RJ12,6P6C，RS485，输出电源电压：24V，输出电源电流：0.5A</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设备器接口</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RJ12,6P6C，RS485，输出电源电压：24V，输出电源电流：0.5A</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灯控器接口</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RJ12,6P6C，RS485，输出电源电压：24V，输出电源电流：0.5A</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lastRenderedPageBreak/>
              <w:t>NC/NO接口</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干接点报警输出，负载电压：≤30V;负载电流：≤1A</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传感器接入数量</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总数不超过10个，且总电流不超过0.5A</w:t>
            </w:r>
          </w:p>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可接四合一传感器</w:t>
            </w:r>
            <w:r w:rsidRPr="00A71E59">
              <w:rPr>
                <w:rFonts w:ascii="NeverMind-Regular" w:hAnsi="NeverMind-Regular"/>
                <w:color w:val="FF0000"/>
                <w:szCs w:val="21"/>
              </w:rPr>
              <w:t>BLS-4</w:t>
            </w:r>
            <w:r w:rsidRPr="00A71E59">
              <w:rPr>
                <w:rFonts w:asciiTheme="minorEastAsia" w:hAnsiTheme="minorEastAsia" w:cs="华文中宋" w:hint="eastAsia"/>
                <w:color w:val="FF0000"/>
                <w:szCs w:val="18"/>
              </w:rPr>
              <w:t>、（电流限制，数量不超过10个）</w:t>
            </w:r>
          </w:p>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PAR光照传感器</w:t>
            </w:r>
            <w:r w:rsidRPr="006001A3">
              <w:rPr>
                <w:rFonts w:asciiTheme="minorEastAsia" w:hAnsiTheme="minorEastAsia" w:cs="华文中宋"/>
                <w:color w:val="FF0000"/>
                <w:szCs w:val="18"/>
              </w:rPr>
              <w:t>BLS-PAR（</w:t>
            </w:r>
            <w:r w:rsidRPr="006001A3">
              <w:rPr>
                <w:rFonts w:asciiTheme="minorEastAsia" w:hAnsiTheme="minorEastAsia" w:cs="华文中宋" w:hint="eastAsia"/>
                <w:color w:val="FF0000"/>
                <w:szCs w:val="18"/>
              </w:rPr>
              <w:t>支持1个</w:t>
            </w:r>
            <w:r w:rsidRPr="006001A3">
              <w:rPr>
                <w:rFonts w:asciiTheme="minorEastAsia" w:hAnsiTheme="minorEastAsia" w:cs="华文中宋"/>
                <w:color w:val="FF0000"/>
                <w:szCs w:val="18"/>
              </w:rPr>
              <w:t>）</w:t>
            </w:r>
            <w:r w:rsidRPr="00A71E59">
              <w:rPr>
                <w:rFonts w:asciiTheme="minorEastAsia" w:hAnsiTheme="minorEastAsia" w:cs="华文中宋" w:hint="eastAsia"/>
                <w:color w:val="FF0000"/>
                <w:szCs w:val="18"/>
              </w:rPr>
              <w:t>、</w:t>
            </w:r>
          </w:p>
          <w:p w:rsidR="009A535B" w:rsidRPr="006001A3" w:rsidRDefault="009A535B" w:rsidP="00516283">
            <w:pPr>
              <w:spacing w:line="276" w:lineRule="auto"/>
              <w:jc w:val="left"/>
              <w:rPr>
                <w:rFonts w:asciiTheme="minorEastAsia" w:hAnsiTheme="minorEastAsia" w:cs="华文中宋"/>
                <w:color w:val="FF0000"/>
                <w:szCs w:val="18"/>
              </w:rPr>
            </w:pPr>
            <w:r w:rsidRPr="006001A3">
              <w:rPr>
                <w:rFonts w:asciiTheme="minorEastAsia" w:hAnsiTheme="minorEastAsia" w:cs="华文中宋" w:hint="eastAsia"/>
                <w:color w:val="FF0000"/>
                <w:szCs w:val="18"/>
              </w:rPr>
              <w:t>烟雾传感器</w:t>
            </w:r>
            <w:r w:rsidRPr="006001A3">
              <w:rPr>
                <w:rFonts w:asciiTheme="minorEastAsia" w:hAnsiTheme="minorEastAsia" w:cs="华文中宋"/>
                <w:color w:val="FF0000"/>
                <w:szCs w:val="18"/>
              </w:rPr>
              <w:t>BLS-SD</w:t>
            </w:r>
            <w:r w:rsidRPr="006001A3">
              <w:rPr>
                <w:rFonts w:asciiTheme="minorEastAsia" w:hAnsiTheme="minorEastAsia" w:cs="华文中宋" w:hint="eastAsia"/>
                <w:color w:val="FF0000"/>
                <w:szCs w:val="18"/>
              </w:rPr>
              <w:t>、</w:t>
            </w:r>
          </w:p>
          <w:p w:rsidR="009A535B" w:rsidRPr="006001A3" w:rsidRDefault="009A535B" w:rsidP="00516283">
            <w:pPr>
              <w:spacing w:line="276" w:lineRule="auto"/>
              <w:jc w:val="left"/>
              <w:rPr>
                <w:rFonts w:asciiTheme="minorEastAsia" w:hAnsiTheme="minorEastAsia" w:cs="华文中宋"/>
                <w:color w:val="FF0000"/>
                <w:szCs w:val="18"/>
              </w:rPr>
            </w:pPr>
            <w:r w:rsidRPr="006001A3">
              <w:rPr>
                <w:rFonts w:asciiTheme="minorEastAsia" w:hAnsiTheme="minorEastAsia" w:cs="华文中宋" w:hint="eastAsia"/>
                <w:color w:val="FF0000"/>
                <w:szCs w:val="18"/>
              </w:rPr>
              <w:t>氧气传感器</w:t>
            </w:r>
            <w:r w:rsidRPr="006001A3">
              <w:rPr>
                <w:rFonts w:asciiTheme="minorEastAsia" w:hAnsiTheme="minorEastAsia" w:cs="华文中宋"/>
                <w:color w:val="FF0000"/>
                <w:szCs w:val="18"/>
              </w:rPr>
              <w:t>BLS-O2</w:t>
            </w:r>
            <w:r w:rsidRPr="006001A3">
              <w:rPr>
                <w:rFonts w:asciiTheme="minorEastAsia" w:hAnsiTheme="minorEastAsia" w:cs="华文中宋" w:hint="eastAsia"/>
                <w:color w:val="FF0000"/>
                <w:szCs w:val="18"/>
              </w:rPr>
              <w:t>、</w:t>
            </w:r>
          </w:p>
          <w:p w:rsidR="009A535B" w:rsidRPr="00A71E59" w:rsidRDefault="009A535B" w:rsidP="00516283">
            <w:pPr>
              <w:spacing w:line="276" w:lineRule="auto"/>
              <w:jc w:val="left"/>
              <w:rPr>
                <w:rFonts w:asciiTheme="minorEastAsia" w:hAnsiTheme="minorEastAsia" w:cs="华文中宋"/>
                <w:color w:val="FF0000"/>
                <w:szCs w:val="18"/>
              </w:rPr>
            </w:pPr>
            <w:r w:rsidRPr="006001A3">
              <w:rPr>
                <w:rFonts w:asciiTheme="minorEastAsia" w:hAnsiTheme="minorEastAsia" w:cs="华文中宋" w:hint="eastAsia"/>
                <w:color w:val="FF0000"/>
                <w:szCs w:val="18"/>
              </w:rPr>
              <w:t>漏水传感器</w:t>
            </w:r>
            <w:r w:rsidRPr="006001A3">
              <w:rPr>
                <w:rFonts w:asciiTheme="minorEastAsia" w:hAnsiTheme="minorEastAsia" w:cs="华文中宋"/>
                <w:color w:val="FF0000"/>
                <w:szCs w:val="18"/>
              </w:rPr>
              <w:t>BLS-WD</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设备接入数量</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总数不超过16</w:t>
            </w:r>
            <w:r w:rsidRPr="00A71E59">
              <w:rPr>
                <w:rFonts w:asciiTheme="minorEastAsia" w:hAnsiTheme="minorEastAsia" w:cs="华文中宋"/>
                <w:color w:val="FF0000"/>
                <w:szCs w:val="18"/>
              </w:rPr>
              <w:t xml:space="preserve"> </w:t>
            </w:r>
            <w:r w:rsidRPr="00A71E59">
              <w:rPr>
                <w:rFonts w:asciiTheme="minorEastAsia" w:hAnsiTheme="minorEastAsia" w:cs="华文中宋" w:hint="eastAsia"/>
                <w:color w:val="FF0000"/>
                <w:szCs w:val="18"/>
              </w:rPr>
              <w:t>,且总电流不超过0.5A（当设备耗电可能超过0.5A时设备需自带电源）</w:t>
            </w:r>
          </w:p>
          <w:p w:rsidR="009A535B" w:rsidRPr="00A71E59" w:rsidRDefault="009A535B" w:rsidP="00516283">
            <w:pPr>
              <w:spacing w:line="276" w:lineRule="auto"/>
              <w:jc w:val="left"/>
              <w:rPr>
                <w:rFonts w:ascii="NeverMind-Regular" w:hAnsi="NeverMind-Regular" w:hint="eastAsia"/>
                <w:color w:val="FF0000"/>
                <w:szCs w:val="21"/>
              </w:rPr>
            </w:pPr>
            <w:r w:rsidRPr="00A71E59">
              <w:rPr>
                <w:rFonts w:ascii="NeverMind-Regular" w:hAnsi="NeverMind-Regular"/>
                <w:color w:val="FF0000"/>
                <w:szCs w:val="21"/>
              </w:rPr>
              <w:t>AC Remote Station (BTS-AR)</w:t>
            </w:r>
            <w:r w:rsidRPr="00A71E59">
              <w:rPr>
                <w:rFonts w:ascii="NeverMind-Regular" w:hAnsi="NeverMind-Regular" w:hint="eastAsia"/>
                <w:color w:val="FF0000"/>
                <w:szCs w:val="21"/>
              </w:rPr>
              <w:t>、</w:t>
            </w:r>
          </w:p>
          <w:p w:rsidR="009A535B" w:rsidRPr="00A71E59" w:rsidRDefault="009A535B" w:rsidP="00285D6E">
            <w:pPr>
              <w:jc w:val="left"/>
              <w:rPr>
                <w:rFonts w:ascii="NeverMind-Regular" w:hAnsi="NeverMind-Regular" w:hint="eastAsia"/>
                <w:color w:val="FF0000"/>
                <w:szCs w:val="21"/>
              </w:rPr>
            </w:pPr>
            <w:r w:rsidRPr="00A71E59">
              <w:rPr>
                <w:rFonts w:ascii="NeverMind-Regular" w:hAnsi="NeverMind-Regular"/>
                <w:color w:val="FF0000"/>
                <w:szCs w:val="21"/>
              </w:rPr>
              <w:t xml:space="preserve">Thermostat Station (BTS-1) </w:t>
            </w:r>
            <w:r w:rsidRPr="00A71E59">
              <w:rPr>
                <w:rFonts w:ascii="NeverMind-Regular" w:hAnsi="NeverMind-Regular"/>
                <w:color w:val="FF0000"/>
                <w:szCs w:val="21"/>
              </w:rPr>
              <w:t>、</w:t>
            </w:r>
          </w:p>
          <w:p w:rsidR="009A535B" w:rsidRPr="00285D6E" w:rsidRDefault="009A535B" w:rsidP="00285D6E">
            <w:pPr>
              <w:jc w:val="left"/>
              <w:rPr>
                <w:rFonts w:ascii="NeverMind-Regular" w:hAnsi="NeverMind-Regular" w:hint="eastAsia"/>
                <w:color w:val="FF0000"/>
                <w:szCs w:val="21"/>
              </w:rPr>
            </w:pPr>
            <w:r w:rsidRPr="00285D6E">
              <w:rPr>
                <w:rFonts w:ascii="NeverMind-Regular" w:hAnsi="NeverMind-Regular"/>
                <w:color w:val="FF0000"/>
                <w:szCs w:val="21"/>
              </w:rPr>
              <w:t xml:space="preserve"> Temperature Device </w:t>
            </w:r>
            <w:r w:rsidRPr="00285D6E">
              <w:rPr>
                <w:rFonts w:ascii="NeverMind-Regular" w:hAnsi="NeverMind-Regular" w:hint="eastAsia"/>
                <w:color w:val="FF0000"/>
                <w:szCs w:val="21"/>
              </w:rPr>
              <w:t xml:space="preserve"> </w:t>
            </w:r>
            <w:r w:rsidRPr="00285D6E">
              <w:rPr>
                <w:rFonts w:ascii="NeverMind-Regular" w:hAnsi="NeverMind-Regular"/>
                <w:color w:val="FF0000"/>
                <w:szCs w:val="21"/>
              </w:rPr>
              <w:t>Station-Cooling</w:t>
            </w:r>
            <w:r w:rsidRPr="00285D6E">
              <w:rPr>
                <w:rFonts w:ascii="NeverMind-Regular" w:hAnsi="NeverMind-Regular" w:hint="eastAsia"/>
                <w:color w:val="FF0000"/>
                <w:szCs w:val="21"/>
              </w:rPr>
              <w:t>（</w:t>
            </w:r>
            <w:r w:rsidRPr="00285D6E">
              <w:rPr>
                <w:rFonts w:ascii="NeverMind-Regular" w:hAnsi="NeverMind-Regular"/>
                <w:color w:val="FF0000"/>
                <w:szCs w:val="21"/>
              </w:rPr>
              <w:t>BTS-C1</w:t>
            </w:r>
            <w:r w:rsidRPr="00285D6E">
              <w:rPr>
                <w:rFonts w:ascii="NeverMind-Regular" w:hAnsi="NeverMind-Regular" w:hint="eastAsia"/>
                <w:color w:val="FF0000"/>
                <w:szCs w:val="21"/>
              </w:rPr>
              <w:t>）</w:t>
            </w:r>
          </w:p>
          <w:p w:rsidR="009A535B" w:rsidRPr="00285D6E" w:rsidRDefault="009A535B" w:rsidP="00516283">
            <w:pPr>
              <w:jc w:val="left"/>
              <w:rPr>
                <w:rFonts w:ascii="NeverMind-Regular" w:hAnsi="NeverMind-Regular" w:hint="eastAsia"/>
                <w:color w:val="FF0000"/>
                <w:szCs w:val="21"/>
              </w:rPr>
            </w:pPr>
            <w:r w:rsidRPr="00285D6E">
              <w:rPr>
                <w:rFonts w:ascii="NeverMind-Regular" w:hAnsi="NeverMind-Regular"/>
                <w:color w:val="FF0000"/>
                <w:szCs w:val="21"/>
              </w:rPr>
              <w:t xml:space="preserve">Temperature Device </w:t>
            </w:r>
            <w:r w:rsidRPr="00285D6E">
              <w:rPr>
                <w:rFonts w:ascii="NeverMind-Regular" w:hAnsi="NeverMind-Regular" w:hint="eastAsia"/>
                <w:color w:val="FF0000"/>
                <w:szCs w:val="21"/>
              </w:rPr>
              <w:t xml:space="preserve"> </w:t>
            </w:r>
            <w:r w:rsidRPr="00285D6E">
              <w:rPr>
                <w:rFonts w:ascii="NeverMind-Regular" w:hAnsi="NeverMind-Regular"/>
                <w:color w:val="FF0000"/>
                <w:szCs w:val="21"/>
              </w:rPr>
              <w:t>Station-Heating</w:t>
            </w:r>
            <w:r w:rsidRPr="00285D6E">
              <w:rPr>
                <w:rFonts w:ascii="NeverMind-Regular" w:hAnsi="NeverMind-Regular" w:hint="eastAsia"/>
                <w:color w:val="FF0000"/>
                <w:szCs w:val="21"/>
              </w:rPr>
              <w:t>（</w:t>
            </w:r>
            <w:r w:rsidRPr="00285D6E">
              <w:rPr>
                <w:rFonts w:ascii="NeverMind-Regular" w:hAnsi="NeverMind-Regular"/>
                <w:color w:val="FF0000"/>
                <w:szCs w:val="21"/>
              </w:rPr>
              <w:t>BTS-H1</w:t>
            </w:r>
            <w:r w:rsidRPr="00285D6E">
              <w:rPr>
                <w:rFonts w:ascii="NeverMind-Regular" w:hAnsi="NeverMind-Regular" w:hint="eastAsia"/>
                <w:color w:val="FF0000"/>
                <w:szCs w:val="21"/>
              </w:rPr>
              <w:t>）</w:t>
            </w:r>
          </w:p>
          <w:p w:rsidR="009A535B" w:rsidRPr="00285D6E" w:rsidRDefault="009A535B" w:rsidP="00516283">
            <w:pPr>
              <w:jc w:val="left"/>
              <w:rPr>
                <w:rFonts w:ascii="NeverMind-Regular" w:hAnsi="NeverMind-Regular" w:hint="eastAsia"/>
                <w:color w:val="FF0000"/>
                <w:szCs w:val="21"/>
              </w:rPr>
            </w:pPr>
            <w:r w:rsidRPr="00285D6E">
              <w:rPr>
                <w:rFonts w:ascii="NeverMind-Regular" w:hAnsi="NeverMind-Regular"/>
                <w:color w:val="FF0000"/>
                <w:szCs w:val="21"/>
              </w:rPr>
              <w:t xml:space="preserve">Humidity Device StationDehumidification </w:t>
            </w:r>
            <w:r w:rsidRPr="00285D6E">
              <w:rPr>
                <w:rFonts w:ascii="NeverMind-Regular" w:hAnsi="NeverMind-Regular" w:hint="eastAsia"/>
                <w:color w:val="FF0000"/>
                <w:szCs w:val="21"/>
              </w:rPr>
              <w:t>（</w:t>
            </w:r>
            <w:r w:rsidRPr="00285D6E">
              <w:rPr>
                <w:rFonts w:ascii="NeverMind-Regular" w:hAnsi="NeverMind-Regular"/>
                <w:color w:val="FF0000"/>
                <w:szCs w:val="21"/>
              </w:rPr>
              <w:t>BHS-D1</w:t>
            </w:r>
            <w:r w:rsidRPr="00285D6E">
              <w:rPr>
                <w:rFonts w:ascii="NeverMind-Regular" w:hAnsi="NeverMind-Regular" w:hint="eastAsia"/>
                <w:color w:val="FF0000"/>
                <w:szCs w:val="21"/>
              </w:rPr>
              <w:t>）</w:t>
            </w:r>
          </w:p>
          <w:p w:rsidR="009A535B" w:rsidRPr="00285D6E" w:rsidRDefault="009A535B" w:rsidP="00516283">
            <w:pPr>
              <w:jc w:val="left"/>
              <w:rPr>
                <w:rFonts w:ascii="NeverMind-Regular" w:hAnsi="NeverMind-Regular" w:hint="eastAsia"/>
                <w:color w:val="FF0000"/>
                <w:szCs w:val="21"/>
              </w:rPr>
            </w:pPr>
            <w:r w:rsidRPr="00285D6E">
              <w:rPr>
                <w:rFonts w:ascii="NeverMind-Regular" w:hAnsi="NeverMind-Regular"/>
                <w:color w:val="FF0000"/>
                <w:szCs w:val="21"/>
              </w:rPr>
              <w:t>Humidity Device Station-Humidification</w:t>
            </w:r>
            <w:r w:rsidRPr="00285D6E">
              <w:rPr>
                <w:rFonts w:ascii="NeverMind-Regular" w:hAnsi="NeverMind-Regular" w:hint="eastAsia"/>
                <w:color w:val="FF0000"/>
                <w:szCs w:val="21"/>
              </w:rPr>
              <w:t>（</w:t>
            </w:r>
            <w:r w:rsidRPr="00285D6E">
              <w:rPr>
                <w:rFonts w:ascii="NeverMind-Regular" w:hAnsi="NeverMind-Regular"/>
                <w:color w:val="FF0000"/>
                <w:szCs w:val="21"/>
              </w:rPr>
              <w:t>BHS-H1</w:t>
            </w:r>
            <w:r w:rsidRPr="00285D6E">
              <w:rPr>
                <w:rFonts w:ascii="NeverMind-Regular" w:hAnsi="NeverMind-Regular" w:hint="eastAsia"/>
                <w:color w:val="FF0000"/>
                <w:szCs w:val="21"/>
              </w:rPr>
              <w:t>）</w:t>
            </w:r>
          </w:p>
          <w:p w:rsidR="009A535B" w:rsidRPr="00285D6E" w:rsidRDefault="009A535B" w:rsidP="00516283">
            <w:pPr>
              <w:jc w:val="left"/>
              <w:rPr>
                <w:rFonts w:ascii="NeverMind-Regular" w:hAnsi="NeverMind-Regular" w:hint="eastAsia"/>
                <w:color w:val="FF0000"/>
                <w:szCs w:val="21"/>
              </w:rPr>
            </w:pPr>
            <w:r w:rsidRPr="00285D6E">
              <w:rPr>
                <w:rFonts w:ascii="NeverMind-Regular" w:hAnsi="NeverMind-Regular"/>
                <w:color w:val="FF0000"/>
                <w:szCs w:val="21"/>
              </w:rPr>
              <w:t xml:space="preserve">CO2 Device Station </w:t>
            </w:r>
            <w:r w:rsidRPr="00285D6E">
              <w:rPr>
                <w:rFonts w:ascii="NeverMind-Regular" w:hAnsi="NeverMind-Regular" w:hint="eastAsia"/>
                <w:color w:val="FF0000"/>
                <w:szCs w:val="21"/>
              </w:rPr>
              <w:t>,</w:t>
            </w:r>
            <w:r w:rsidRPr="00285D6E">
              <w:rPr>
                <w:rFonts w:ascii="NeverMind-Regular" w:hAnsi="NeverMind-Regular"/>
                <w:color w:val="FF0000"/>
                <w:szCs w:val="21"/>
              </w:rPr>
              <w:t>PPM Up (BCS-PU1)</w:t>
            </w:r>
          </w:p>
          <w:p w:rsidR="009A535B" w:rsidRPr="00A71E59" w:rsidRDefault="009A535B" w:rsidP="00516283">
            <w:pPr>
              <w:jc w:val="left"/>
              <w:rPr>
                <w:rFonts w:ascii="NeverMind-Regular" w:hAnsi="NeverMind-Regular" w:cs="宋体" w:hint="eastAsia"/>
                <w:color w:val="FF0000"/>
                <w:kern w:val="0"/>
                <w:szCs w:val="21"/>
              </w:rPr>
            </w:pPr>
            <w:r w:rsidRPr="00285D6E">
              <w:rPr>
                <w:rFonts w:ascii="NeverMind-Regular" w:hAnsi="NeverMind-Regular"/>
                <w:color w:val="FF0000"/>
                <w:szCs w:val="21"/>
              </w:rPr>
              <w:t xml:space="preserve">CO2 Device Station </w:t>
            </w:r>
            <w:r w:rsidRPr="00285D6E">
              <w:rPr>
                <w:rFonts w:ascii="NeverMind-Regular" w:hAnsi="NeverMind-Regular" w:hint="eastAsia"/>
                <w:color w:val="FF0000"/>
                <w:szCs w:val="21"/>
              </w:rPr>
              <w:t>,</w:t>
            </w:r>
            <w:r w:rsidRPr="00285D6E">
              <w:rPr>
                <w:rFonts w:ascii="NeverMind-Regular" w:hAnsi="NeverMind-Regular"/>
                <w:color w:val="FF0000"/>
                <w:szCs w:val="21"/>
              </w:rPr>
              <w:t>PPM Down (BCS-P</w:t>
            </w:r>
            <w:r w:rsidRPr="00A71E59">
              <w:rPr>
                <w:rFonts w:ascii="NeverMind-Regular" w:hAnsi="NeverMind-Regular" w:cs="宋体"/>
                <w:color w:val="FF0000"/>
                <w:kern w:val="0"/>
                <w:szCs w:val="21"/>
              </w:rPr>
              <w:t>D1)</w:t>
            </w:r>
          </w:p>
          <w:p w:rsidR="009A535B" w:rsidRPr="00A71E59" w:rsidRDefault="009A535B" w:rsidP="00516283">
            <w:pPr>
              <w:jc w:val="left"/>
              <w:rPr>
                <w:rFonts w:ascii="NeverMind-Regular" w:hAnsi="NeverMind-Regular" w:cs="宋体" w:hint="eastAsia"/>
                <w:color w:val="FF0000"/>
                <w:kern w:val="0"/>
                <w:szCs w:val="21"/>
              </w:rPr>
            </w:pPr>
            <w:r w:rsidRPr="00A71E59">
              <w:rPr>
                <w:rFonts w:ascii="NeverMind-Regular" w:hAnsi="NeverMind-Regular" w:cs="宋体"/>
                <w:color w:val="FF0000"/>
                <w:kern w:val="0"/>
                <w:szCs w:val="21"/>
              </w:rPr>
              <w:t>Program Device Station (BPS-1)</w:t>
            </w:r>
          </w:p>
          <w:p w:rsidR="009A535B" w:rsidRPr="00A71E59" w:rsidRDefault="009A535B" w:rsidP="00516283">
            <w:pPr>
              <w:jc w:val="left"/>
              <w:rPr>
                <w:rFonts w:ascii="NeverMind-Regular" w:hAnsi="NeverMind-Regular" w:hint="eastAsia"/>
                <w:color w:val="FF0000"/>
                <w:szCs w:val="21"/>
              </w:rPr>
            </w:pPr>
            <w:r w:rsidRPr="00A71E59">
              <w:rPr>
                <w:rFonts w:ascii="NeverMind-Regular" w:hAnsi="NeverMind-Regular"/>
                <w:color w:val="FF0000"/>
                <w:szCs w:val="21"/>
              </w:rPr>
              <w:t>Dry Contact Station (BDC-4)</w:t>
            </w:r>
          </w:p>
          <w:p w:rsidR="009A535B" w:rsidRPr="00A71E59" w:rsidRDefault="009A535B" w:rsidP="00516283">
            <w:pPr>
              <w:jc w:val="left"/>
              <w:rPr>
                <w:rFonts w:ascii="NeverMind-Regular" w:hAnsi="NeverMind-Regular" w:cs="宋体" w:hint="eastAsia"/>
                <w:color w:val="FF0000"/>
                <w:kern w:val="0"/>
                <w:szCs w:val="21"/>
              </w:rPr>
            </w:pPr>
            <w:r w:rsidRPr="00A71E59">
              <w:rPr>
                <w:rFonts w:ascii="NeverMind-Regular" w:hAnsi="NeverMind-Regular" w:cs="宋体"/>
                <w:color w:val="FF0000"/>
                <w:kern w:val="0"/>
                <w:szCs w:val="21"/>
              </w:rPr>
              <w:t>Smart Socket 120-240V ( BSS-4)</w:t>
            </w:r>
          </w:p>
          <w:p w:rsidR="009A535B" w:rsidRPr="00A71E59" w:rsidRDefault="009A535B" w:rsidP="00516283">
            <w:pPr>
              <w:jc w:val="left"/>
              <w:rPr>
                <w:rFonts w:asciiTheme="minorEastAsia" w:hAnsiTheme="minorEastAsia" w:cs="华文中宋"/>
                <w:color w:val="FF0000"/>
                <w:szCs w:val="18"/>
              </w:rPr>
            </w:pPr>
            <w:r w:rsidRPr="006001A3">
              <w:rPr>
                <w:rFonts w:ascii="NeverMind-Regular" w:hAnsi="NeverMind-Regular"/>
                <w:color w:val="FF0000"/>
                <w:szCs w:val="21"/>
              </w:rPr>
              <w:t>RS485 Converter (BRC-1)</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灯控接入数量</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最多2个</w:t>
            </w:r>
          </w:p>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NeverMind-Regular" w:hAnsi="NeverMind-Regular"/>
                <w:color w:val="FF0000"/>
                <w:szCs w:val="21"/>
              </w:rPr>
              <w:t>Light Adapter</w:t>
            </w:r>
            <w:r w:rsidRPr="00A71E59">
              <w:rPr>
                <w:rFonts w:ascii="NeverMind-Regular" w:hAnsi="NeverMind-Regular" w:hint="eastAsia"/>
                <w:color w:val="FF0000"/>
                <w:szCs w:val="21"/>
              </w:rPr>
              <w:t xml:space="preserve"> (LDA-1)</w:t>
            </w:r>
          </w:p>
        </w:tc>
      </w:tr>
      <w:tr w:rsidR="009A535B" w:rsidRPr="00087EA0" w:rsidTr="00516283">
        <w:trPr>
          <w:jc w:val="center"/>
        </w:trPr>
        <w:tc>
          <w:tcPr>
            <w:tcW w:w="1599"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通讯参数</w:t>
            </w:r>
          </w:p>
        </w:tc>
        <w:tc>
          <w:tcPr>
            <w:tcW w:w="6248" w:type="dxa"/>
          </w:tcPr>
          <w:p w:rsidR="009A535B" w:rsidRPr="00A71E59" w:rsidRDefault="009A535B"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RS485主机,波特率9600,无校验，8位数据1位停止位</w:t>
            </w:r>
          </w:p>
        </w:tc>
      </w:tr>
      <w:tr w:rsidR="009A535B" w:rsidRPr="00087EA0" w:rsidTr="00516283">
        <w:trPr>
          <w:jc w:val="center"/>
        </w:trPr>
        <w:tc>
          <w:tcPr>
            <w:tcW w:w="1599" w:type="dxa"/>
          </w:tcPr>
          <w:p w:rsidR="009A535B" w:rsidRPr="00A71E59" w:rsidRDefault="00DB4657"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认证</w:t>
            </w:r>
          </w:p>
        </w:tc>
        <w:tc>
          <w:tcPr>
            <w:tcW w:w="6248" w:type="dxa"/>
          </w:tcPr>
          <w:p w:rsidR="009A535B" w:rsidRPr="00A71E59" w:rsidRDefault="00DB4657" w:rsidP="00516283">
            <w:pPr>
              <w:spacing w:line="276" w:lineRule="auto"/>
              <w:jc w:val="left"/>
              <w:rPr>
                <w:rFonts w:asciiTheme="minorEastAsia" w:hAnsiTheme="minorEastAsia" w:cs="华文中宋"/>
                <w:color w:val="FF0000"/>
                <w:szCs w:val="18"/>
              </w:rPr>
            </w:pPr>
            <w:r w:rsidRPr="00A71E59">
              <w:rPr>
                <w:rFonts w:asciiTheme="minorEastAsia" w:hAnsiTheme="minorEastAsia" w:cs="华文中宋" w:hint="eastAsia"/>
                <w:color w:val="FF0000"/>
                <w:szCs w:val="18"/>
              </w:rPr>
              <w:t>ETL，FCC，CE</w:t>
            </w:r>
          </w:p>
        </w:tc>
      </w:tr>
    </w:tbl>
    <w:p w:rsidR="0086731B" w:rsidRDefault="0086731B">
      <w:pPr>
        <w:overflowPunct w:val="0"/>
        <w:spacing w:line="296" w:lineRule="auto"/>
        <w:ind w:firstLineChars="200" w:firstLine="420"/>
        <w:jc w:val="left"/>
        <w:outlineLvl w:val="0"/>
        <w:rPr>
          <w:rFonts w:ascii="华文中宋" w:eastAsia="华文中宋" w:hAnsi="华文中宋" w:cs="华文中宋"/>
          <w:bCs/>
          <w:szCs w:val="21"/>
        </w:rPr>
      </w:pPr>
    </w:p>
    <w:p w:rsidR="00A71E59" w:rsidRPr="009A535B" w:rsidRDefault="00A71E59">
      <w:pPr>
        <w:overflowPunct w:val="0"/>
        <w:spacing w:line="296" w:lineRule="auto"/>
        <w:ind w:firstLineChars="200" w:firstLine="420"/>
        <w:jc w:val="left"/>
        <w:outlineLvl w:val="0"/>
        <w:rPr>
          <w:rFonts w:ascii="华文中宋" w:eastAsia="华文中宋" w:hAnsi="华文中宋" w:cs="华文中宋"/>
          <w:bCs/>
          <w:szCs w:val="21"/>
        </w:rPr>
      </w:pPr>
    </w:p>
    <w:p w:rsidR="0086731B" w:rsidRDefault="00A71E59">
      <w:pPr>
        <w:pStyle w:val="1"/>
      </w:pPr>
      <w:bookmarkStart w:id="14" w:name="_Toc121835831"/>
      <w:r>
        <w:rPr>
          <w:rFonts w:hint="eastAsia"/>
          <w:noProof/>
        </w:rPr>
        <w:drawing>
          <wp:anchor distT="0" distB="0" distL="114300" distR="114300" simplePos="0" relativeHeight="251713536" behindDoc="1" locked="0" layoutInCell="1" allowOverlap="1">
            <wp:simplePos x="0" y="0"/>
            <wp:positionH relativeFrom="column">
              <wp:posOffset>1878558</wp:posOffset>
            </wp:positionH>
            <wp:positionV relativeFrom="paragraph">
              <wp:posOffset>545910</wp:posOffset>
            </wp:positionV>
            <wp:extent cx="2669559" cy="3657600"/>
            <wp:effectExtent l="1905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2669559" cy="3657600"/>
                    </a:xfrm>
                    <a:prstGeom prst="rect">
                      <a:avLst/>
                    </a:prstGeom>
                    <a:noFill/>
                    <a:ln w="9525">
                      <a:noFill/>
                      <a:miter lim="800000"/>
                      <a:headEnd/>
                      <a:tailEnd/>
                    </a:ln>
                  </pic:spPr>
                </pic:pic>
              </a:graphicData>
            </a:graphic>
          </wp:anchor>
        </w:drawing>
      </w:r>
      <w:r w:rsidR="00516283">
        <w:rPr>
          <w:rFonts w:hint="eastAsia"/>
        </w:rPr>
        <w:t>典型配置图</w:t>
      </w:r>
      <w:r w:rsidR="00516283">
        <w:rPr>
          <w:rFonts w:hint="eastAsia"/>
        </w:rPr>
        <w:t>System Diagram</w:t>
      </w:r>
      <w:bookmarkEnd w:id="14"/>
    </w:p>
    <w:p w:rsidR="0086731B" w:rsidRDefault="00516283">
      <w:pPr>
        <w:ind w:firstLine="420"/>
      </w:pPr>
      <w:r>
        <w:rPr>
          <w:rFonts w:hint="eastAsia"/>
        </w:rPr>
        <w:t>系统连接图如下图：</w:t>
      </w:r>
    </w:p>
    <w:p w:rsidR="0086731B" w:rsidRDefault="00516283">
      <w:pPr>
        <w:ind w:firstLine="420"/>
      </w:pPr>
      <w:r>
        <w:rPr>
          <w:rFonts w:hint="eastAsia"/>
        </w:rPr>
        <w:t>BeLeaf system connection diagram:</w:t>
      </w:r>
      <w:r w:rsidR="00A71E59" w:rsidRPr="00A71E59">
        <w:rPr>
          <w:rFonts w:hint="eastAsia"/>
        </w:rPr>
        <w:t xml:space="preserve"> </w:t>
      </w:r>
    </w:p>
    <w:p w:rsidR="0086731B" w:rsidRDefault="0086731B"/>
    <w:p w:rsidR="00A71E59" w:rsidRDefault="00516283">
      <w:r>
        <w:rPr>
          <w:rFonts w:hint="eastAsia"/>
        </w:rPr>
        <w:tab/>
      </w:r>
    </w:p>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A71E59" w:rsidRDefault="00A71E59"/>
    <w:p w:rsidR="0086731B" w:rsidRDefault="00516283">
      <w:r>
        <w:rPr>
          <w:rFonts w:hint="eastAsia"/>
        </w:rPr>
        <w:t>多区域系统组成图：</w:t>
      </w:r>
    </w:p>
    <w:p w:rsidR="0086731B" w:rsidRDefault="00516283">
      <w:r>
        <w:rPr>
          <w:rFonts w:hint="eastAsia"/>
        </w:rPr>
        <w:t xml:space="preserve">    Multi-zone system connection diagram:</w:t>
      </w:r>
    </w:p>
    <w:p w:rsidR="0086731B" w:rsidRDefault="00516283">
      <w:r>
        <w:rPr>
          <w:rFonts w:hint="eastAsia"/>
          <w:noProof/>
        </w:rPr>
        <w:drawing>
          <wp:inline distT="0" distB="0" distL="0" distR="0">
            <wp:extent cx="5274310" cy="2825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825115"/>
                    </a:xfrm>
                    <a:prstGeom prst="rect">
                      <a:avLst/>
                    </a:prstGeom>
                  </pic:spPr>
                </pic:pic>
              </a:graphicData>
            </a:graphic>
          </wp:inline>
        </w:drawing>
      </w:r>
    </w:p>
    <w:p w:rsidR="0086731B" w:rsidRDefault="0086731B"/>
    <w:p w:rsidR="0086731B" w:rsidRDefault="00516283">
      <w:pPr>
        <w:ind w:firstLine="420"/>
      </w:pPr>
      <w:r>
        <w:rPr>
          <w:rFonts w:hint="eastAsia"/>
        </w:rPr>
        <w:t>特别注意</w:t>
      </w:r>
      <w:r>
        <w:rPr>
          <w:rFonts w:hint="eastAsia"/>
        </w:rPr>
        <w:t xml:space="preserve">: </w:t>
      </w:r>
      <w:r>
        <w:rPr>
          <w:rFonts w:hint="eastAsia"/>
        </w:rPr>
        <w:t>现场管理主机的无线必须和管理的</w:t>
      </w:r>
      <w:r>
        <w:rPr>
          <w:rFonts w:hint="eastAsia"/>
        </w:rPr>
        <w:t>Behive-E</w:t>
      </w:r>
      <w:r>
        <w:rPr>
          <w:rFonts w:hint="eastAsia"/>
        </w:rPr>
        <w:t>连接在同一个无线网络中。</w:t>
      </w:r>
    </w:p>
    <w:p w:rsidR="0086731B" w:rsidRDefault="00516283">
      <w:pPr>
        <w:ind w:firstLine="420"/>
      </w:pPr>
      <w:r>
        <w:rPr>
          <w:rFonts w:hint="eastAsia"/>
        </w:rPr>
        <w:t>Note: The on-site management unit (BeLeaf Master) and Control Unit (BeHive) must be connected to the same wireless network.</w:t>
      </w:r>
    </w:p>
    <w:p w:rsidR="0086731B" w:rsidRDefault="00516283">
      <w:pPr>
        <w:pStyle w:val="1"/>
      </w:pPr>
      <w:bookmarkStart w:id="15" w:name="_Toc121835832"/>
      <w:r>
        <w:rPr>
          <w:rFonts w:hint="eastAsia"/>
        </w:rPr>
        <w:lastRenderedPageBreak/>
        <w:t>设备外观介绍</w:t>
      </w:r>
      <w:r>
        <w:rPr>
          <w:rFonts w:hint="eastAsia"/>
        </w:rPr>
        <w:t>BeHive-E Device Introduction</w:t>
      </w:r>
      <w:bookmarkEnd w:id="15"/>
    </w:p>
    <w:p w:rsidR="0086731B" w:rsidRDefault="00D71466">
      <w:r>
        <w:pict>
          <v:shapetype id="_x0000_t202" coordsize="21600,21600" o:spt="202" path="m,l,21600r21600,l21600,xe">
            <v:stroke joinstyle="miter"/>
            <v:path gradientshapeok="t" o:connecttype="rect"/>
          </v:shapetype>
          <v:shape id="_x0000_s1026" type="#_x0000_t202" style="position:absolute;left:0;text-align:left;margin-left:446pt;margin-top:50.75pt;width:59.45pt;height:14.5pt;z-index:251676672" o:gfxdata="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px1VNoAAAAM&#10;AQAADwAAAAAAAAABACAAAAAiAAAAZHJzL2Rvd25yZXYueG1sUEsBAhQAFAAAAAgAh07iQIecHjM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屏幕</w:t>
                  </w:r>
                  <w:r>
                    <w:rPr>
                      <w:rFonts w:hint="eastAsia"/>
                      <w:sz w:val="11"/>
                      <w:szCs w:val="10"/>
                    </w:rPr>
                    <w:t xml:space="preserve"> Screen</w:t>
                  </w:r>
                </w:p>
              </w:txbxContent>
            </v:textbox>
          </v:shape>
        </w:pict>
      </w:r>
      <w:r>
        <w:pict>
          <v:shapetype id="_x0000_t32" coordsize="21600,21600" o:spt="32" o:oned="t" path="m,l21600,21600e" filled="f">
            <v:path arrowok="t" fillok="f" o:connecttype="none"/>
            <o:lock v:ext="edit" shapetype="t"/>
          </v:shapetype>
          <v:shape id="_x0000_s1076" type="#_x0000_t32" style="position:absolute;left:0;text-align:left;margin-left:369.5pt;margin-top:55.25pt;width:68.5pt;height:.5pt;z-index:251675648" o:gfxdata="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rpRLNoAAAALAQAA&#10;DwAAAAAAAAABACAAAAAiAAAAZHJzL2Rvd25yZXYueG1sUEsBAhQAFAAAAAgAh07iQG/UXhQXAgAA&#10;BAQAAA4AAAAAAAAAAQAgAAAAKQEAAGRycy9lMm9Eb2MueG1sUEsFBgAAAAAGAAYAWQEAALIFAAAA&#10;AA==&#10;" strokecolor="#4a7ebb">
            <v:stroke endarrow="open"/>
          </v:shape>
        </w:pict>
      </w:r>
      <w:r>
        <w:pict>
          <v:shape id="_x0000_s1075" type="#_x0000_t202" style="position:absolute;left:0;text-align:left;margin-left:445pt;margin-top:88.25pt;width:61.25pt;height:14.5pt;z-index:251672576" o:gfxdata="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9N+Q9oAAAAM&#10;AQAADwAAAAAAAAABACAAAAAiAAAAZHJzL2Rvd25yZXYueG1sUEsBAhQAFAAAAAgAh07iQCtpW5o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确认键</w:t>
                  </w:r>
                  <w:r>
                    <w:rPr>
                      <w:rFonts w:hint="eastAsia"/>
                      <w:sz w:val="11"/>
                      <w:szCs w:val="10"/>
                    </w:rPr>
                    <w:t xml:space="preserve"> Confirm</w:t>
                  </w:r>
                </w:p>
              </w:txbxContent>
            </v:textbox>
          </v:shape>
        </w:pict>
      </w:r>
      <w:r>
        <w:pict>
          <v:shape id="_x0000_s1074" type="#_x0000_t202" style="position:absolute;left:0;text-align:left;margin-left:445pt;margin-top:137.25pt;width:52pt;height:14.5pt;z-index:251674624" o:gfxdata="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CRAP9oAAAAL&#10;AQAADwAAAAAAAAABACAAAAAiAAAAZHJzL2Rvd25yZXYueG1sUEsBAhQAFAAAAAgAh07iQDVkX9c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向下键</w:t>
                  </w:r>
                  <w:r>
                    <w:rPr>
                      <w:rFonts w:hint="eastAsia"/>
                      <w:sz w:val="11"/>
                      <w:szCs w:val="10"/>
                    </w:rPr>
                    <w:t xml:space="preserve"> Downward</w:t>
                  </w:r>
                </w:p>
              </w:txbxContent>
            </v:textbox>
          </v:shape>
        </w:pict>
      </w:r>
      <w:r>
        <w:pict>
          <v:shape id="_x0000_s1073" type="#_x0000_t202" style="position:absolute;left:0;text-align:left;margin-left:445pt;margin-top:112.25pt;width:58.45pt;height:14.5pt;z-index:251673600" o:gfxdata="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GiWWK9oAAAAM&#10;AQAADwAAAAAAAAABACAAAAAiAAAAZHJzL2Rvd25yZXYueG1sUEsBAhQAFAAAAAgAh07iQNhAh3M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向上键</w:t>
                  </w:r>
                  <w:r>
                    <w:rPr>
                      <w:rFonts w:hint="eastAsia"/>
                      <w:sz w:val="11"/>
                      <w:szCs w:val="10"/>
                    </w:rPr>
                    <w:t xml:space="preserve"> Upward</w:t>
                  </w:r>
                </w:p>
              </w:txbxContent>
            </v:textbox>
          </v:shap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2" type="#_x0000_t34" style="position:absolute;left:0;text-align:left;margin-left:264.5pt;margin-top:95.25pt;width:176pt;height:25pt;flip:y;z-index:251671552" o:gfxdata="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C0gOQ1wAAAAsBAAAPAAAAAAAAAAEAIAAAACIAAABkcnMvZG93bnJldi54&#10;bWxQSwECFAAUAAAACACHTuJAeBEgsDQCAAAzBAAADgAAAAAAAAABACAAAAAmAQAAZHJzL2Uyb0Rv&#10;Yy54bWxQSwUGAAAAAAYABgBZAQAAzAUAAAAA&#10;" adj="-61" strokecolor="#4a7ebb">
            <v:stroke endarrow="open" joinstyle="round"/>
          </v:shape>
        </w:pict>
      </w:r>
      <w:r>
        <w:pict>
          <v:shape id="_x0000_s1071" type="#_x0000_t34" style="position:absolute;left:0;text-align:left;margin-left:313pt;margin-top:117.75pt;width:127.5pt;height:6pt;flip:y;z-index:251670528" o:gfxdata="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GqtXQ2AAAAAsBAAAPAAAAAAAAAAEAIAAAACIAAABkcnMvZG93bnJldi54&#10;bWxQSwECFAAUAAAACACHTuJA4eJM+TMCAAAyBAAADgAAAAAAAAABACAAAAAnAQAAZHJzL2Uyb0Rv&#10;Yy54bWxQSwUGAAAAAAYABgBZAQAAzAUAAAAA&#10;" adj="-42" strokecolor="#4a7ebb">
            <v:stroke endarrow="open" joinstyle="round"/>
          </v:shape>
        </w:pict>
      </w:r>
      <w:r>
        <w:pict>
          <v:shape id="_x0000_s1070" type="#_x0000_t32" style="position:absolute;left:0;text-align:left;margin-left:384.5pt;margin-top:142.25pt;width:56pt;height:0;z-index:251669504" o:gfxdata="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L2RFtkAAAALAQAADwAA&#10;AAAAAAABACAAAAAiAAAAZHJzL2Rvd25yZXYueG1sUEsBAhQAFAAAAAgAh07iQIBd1hkVAgAAAQQA&#10;AA4AAAAAAAAAAQAgAAAAKAEAAGRycy9lMm9Eb2MueG1sUEsFBgAAAAAGAAYAWQEAAK8FAAAAAA==&#10;" strokecolor="#4a7ebb">
            <v:stroke endarrow="open"/>
          </v:shape>
        </w:pict>
      </w:r>
      <w:r>
        <w:pict>
          <v:shape id="_x0000_s1069" type="#_x0000_t202" style="position:absolute;left:0;text-align:left;margin-left:-59.5pt;margin-top:132.75pt;width:21pt;height:14.5pt;z-index:251668480" o:gfxdata="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LQLKr9oAAAAM&#10;AQAADwAAAAAAAAABACAAAAAiAAAAZHJzL2Rvd25yZXYueG1sUEsBAhQAFAAAAAgAh07iQOIragY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心跳灯</w:t>
                  </w:r>
                </w:p>
              </w:txbxContent>
            </v:textbox>
          </v:shape>
        </w:pict>
      </w:r>
      <w:r>
        <w:pict>
          <v:shape id="_x0000_s1068" type="#_x0000_t202" style="position:absolute;left:0;text-align:left;margin-left:-59.5pt;margin-top:120.25pt;width:21pt;height:12.5pt;z-index:251667456" o:gfxdata="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vqGSzdsAAAAM&#10;AQAADwAAAAAAAAABACAAAAAiAAAAZHJzL2Rvd25yZXYueG1sUEsBAhQAFAAAAAgAh07iQAEcvu4Z&#10;AgAAGQQAAA4AAAAAAAAAAQAgAAAAKgEAAGRycy9lMm9Eb2MueG1sUEsFBgAAAAAGAAYAWQEAALUF&#10;AAAAAA==&#10;" filled="f" stroked="f">
            <v:textbox inset="0,0,0,0">
              <w:txbxContent>
                <w:p w:rsidR="00DB4657" w:rsidRDefault="00DB4657">
                  <w:pPr>
                    <w:rPr>
                      <w:sz w:val="11"/>
                      <w:szCs w:val="10"/>
                    </w:rPr>
                  </w:pPr>
                  <w:r>
                    <w:rPr>
                      <w:rFonts w:hint="eastAsia"/>
                      <w:sz w:val="11"/>
                      <w:szCs w:val="10"/>
                    </w:rPr>
                    <w:t>报警灯</w:t>
                  </w:r>
                </w:p>
              </w:txbxContent>
            </v:textbox>
          </v:shape>
        </w:pict>
      </w:r>
      <w:r>
        <w:pict>
          <v:shape id="文本框 2" o:spid="_x0000_s1067" type="#_x0000_t202" style="position:absolute;left:0;text-align:left;margin-left:-76.5pt;margin-top:75.75pt;width:70.8pt;height:14.8pt;z-index:251664384" o:gfxdata="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s89q7aAAAADAEA&#10;AA8AAAAAAAAAAQAgAAAAIgAAAGRycy9kb3ducmV2LnhtbFBLAQIUABQAAAAIAIdO4kBMHhO8GAIA&#10;ABoEAAAOAAAAAAAAAAEAIAAAACkBAABkcnMvZTJvRG9jLnhtbFBLBQYAAAAABgAGAFkBAACzBQAA&#10;AAA=&#10;" filled="f" stroked="f">
            <v:textbox inset="0,0,0,0">
              <w:txbxContent>
                <w:p w:rsidR="00DB4657" w:rsidRDefault="00DB4657">
                  <w:pPr>
                    <w:rPr>
                      <w:sz w:val="11"/>
                      <w:szCs w:val="10"/>
                    </w:rPr>
                  </w:pPr>
                  <w:r>
                    <w:rPr>
                      <w:rFonts w:hint="eastAsia"/>
                      <w:sz w:val="11"/>
                      <w:szCs w:val="10"/>
                    </w:rPr>
                    <w:t>传感器指示灯灯</w:t>
                  </w:r>
                  <w:r>
                    <w:rPr>
                      <w:rFonts w:hint="eastAsia"/>
                      <w:sz w:val="11"/>
                      <w:szCs w:val="10"/>
                    </w:rPr>
                    <w:t xml:space="preserve"> Sensor Indicator</w:t>
                  </w:r>
                </w:p>
              </w:txbxContent>
            </v:textbox>
          </v:shape>
        </w:pict>
      </w:r>
      <w:r>
        <w:pict>
          <v:shape id="_x0000_s1066" type="#_x0000_t202" style="position:absolute;left:0;text-align:left;margin-left:-69pt;margin-top:105.25pt;width:31pt;height:12.5pt;z-index:251666432" o:gfxdata="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4OcJ7bAAAA&#10;DAEAAA8AAAAAAAAAAQAgAAAAIgAAAGRycy9kb3ducmV2LnhtbFBLAQIUABQAAAAIAIdO4kATdcgX&#10;GgIAABkEAAAOAAAAAAAAAAEAIAAAACoBAABkcnMvZTJvRG9jLnhtbFBLBQYAAAAABgAGAFkBAAC2&#10;BQAAAAA=&#10;" filled="f" stroked="f">
            <v:textbox inset="0,0,0,0">
              <w:txbxContent>
                <w:p w:rsidR="00DB4657" w:rsidRDefault="00DB4657">
                  <w:pPr>
                    <w:rPr>
                      <w:sz w:val="11"/>
                      <w:szCs w:val="10"/>
                    </w:rPr>
                  </w:pPr>
                  <w:r>
                    <w:rPr>
                      <w:rFonts w:hint="eastAsia"/>
                      <w:sz w:val="11"/>
                      <w:szCs w:val="10"/>
                    </w:rPr>
                    <w:t>灯光指示灯</w:t>
                  </w:r>
                </w:p>
              </w:txbxContent>
            </v:textbox>
          </v:shape>
        </w:pict>
      </w:r>
      <w:r>
        <w:pict>
          <v:shape id="_x0000_s1065" type="#_x0000_t202" style="position:absolute;left:0;text-align:left;margin-left:-69pt;margin-top:90.25pt;width:31pt;height:11.5pt;z-index:251665408" o:gfxdata="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v2jHNoAAAAM&#10;AQAADwAAAAAAAAABACAAAAAiAAAAZHJzL2Rvd25yZXYueG1sUEsBAhQAFAAAAAgAh07iQP0oXUEa&#10;AgAAGQQAAA4AAAAAAAAAAQAgAAAAKQEAAGRycy9lMm9Eb2MueG1sUEsFBgAAAAAGAAYAWQEAALUF&#10;AAAAAA==&#10;" filled="f" stroked="f">
            <v:textbox inset="0,0,0,0">
              <w:txbxContent>
                <w:p w:rsidR="00DB4657" w:rsidRDefault="00DB4657">
                  <w:pPr>
                    <w:rPr>
                      <w:sz w:val="11"/>
                      <w:szCs w:val="10"/>
                    </w:rPr>
                  </w:pPr>
                  <w:r>
                    <w:rPr>
                      <w:rFonts w:hint="eastAsia"/>
                      <w:sz w:val="11"/>
                      <w:szCs w:val="10"/>
                    </w:rPr>
                    <w:t>设备指示灯</w:t>
                  </w:r>
                </w:p>
              </w:txbxContent>
            </v:textbox>
          </v:shape>
        </w:pict>
      </w:r>
      <w:r>
        <w:pict>
          <v:shape id="_x0000_s1064" type="#_x0000_t32" style="position:absolute;left:0;text-align:left;margin-left:-31.5pt;margin-top:137.25pt;width:53pt;height:0;flip:x;z-index:251663360" o:gfxdata="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fnPO02QAA&#10;AAoBAAAPAAAAAAAAAAEAIAAAACIAAABkcnMvZG93bnJldi54bWxQSwECFAAUAAAACACHTuJA4xqV&#10;jR0CAAAJBAAADgAAAAAAAAABACAAAAAoAQAAZHJzL2Uyb0RvYy54bWxQSwUGAAAAAAYABgBZAQAA&#10;twUAAAAA&#10;" strokecolor="#4a7ebb">
            <v:stroke endarrow="open"/>
          </v:shape>
        </w:pict>
      </w:r>
      <w:r>
        <w:pict>
          <v:shape id="_x0000_s1063" type="#_x0000_t32" style="position:absolute;left:0;text-align:left;margin-left:-31.5pt;margin-top:126.75pt;width:53pt;height:0;flip:x;z-index:251662336" o:gfxdata="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uvIUXYAAAA&#10;CgEAAA8AAAAAAAAAAQAgAAAAIgAAAGRycy9kb3ducmV2LnhtbFBLAQIUABQAAAAIAIdO4kDfj82Q&#10;HQIAAAkEAAAOAAAAAAAAAAEAIAAAACcBAABkcnMvZTJvRG9jLnhtbFBLBQYAAAAABgAGAFkBAAC2&#10;BQAAAAA=&#10;" strokecolor="#4a7ebb">
            <v:stroke endarrow="open"/>
          </v:shape>
        </w:pict>
      </w:r>
      <w:r>
        <w:pict>
          <v:shape id="_x0000_s1062" type="#_x0000_t32" style="position:absolute;left:0;text-align:left;margin-left:-31.5pt;margin-top:114.75pt;width:53pt;height:0;flip:x;z-index:251661312" o:gfxdata="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DxvGvYAAAA&#10;CgEAAA8AAAAAAAAAAQAgAAAAIgAAAGRycy9kb3ducmV2LnhtbFBLAQIUABQAAAAIAIdO4kAxulvd&#10;HQIAAAkEAAAOAAAAAAAAAAEAIAAAACcBAABkcnMvZTJvRG9jLnhtbFBLBQYAAAAABgAGAFkBAAC2&#10;BQAAAAA=&#10;" strokecolor="#4a7ebb">
            <v:stroke endarrow="open"/>
          </v:shape>
        </w:pict>
      </w:r>
      <w:r>
        <w:pict>
          <v:shape id="_x0000_s1061" type="#_x0000_t32" style="position:absolute;left:0;text-align:left;margin-left:-31.5pt;margin-top:101.25pt;width:53pt;height:.5pt;flip:x;z-index:251660288" o:gfxdata="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g/&#10;yp7ZAAAACgEAAA8AAAAAAAAAAQAgAAAAIgAAAGRycy9kb3ducmV2LnhtbFBLAQIUABQAAAAIAIdO&#10;4kBk8PKUIgIAAAwEAAAOAAAAAAAAAAEAIAAAACgBAABkcnMvZTJvRG9jLnhtbFBLBQYAAAAABgAG&#10;AFkBAAC8BQAAAAA=&#10;" strokecolor="#4a7ebb">
            <v:stroke endarrow="open"/>
          </v:shape>
        </w:pict>
      </w:r>
      <w:r>
        <w:pict>
          <v:shape id="_x0000_s1060" type="#_x0000_t32" style="position:absolute;left:0;text-align:left;margin-left:-31.5pt;margin-top:88.25pt;width:53pt;height:0;flip:x;z-index:251659264" o:gfxdata="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dzT07YAAAA&#10;CgEAAA8AAAAAAAAAAQAgAAAAIgAAAGRycy9kb3ducmV2LnhtbFBLAQIUABQAAAAIAIdO4kD0/iot&#10;HQIAAAkEAAAOAAAAAAAAAAEAIAAAACcBAABkcnMvZTJvRG9jLnhtbFBLBQYAAAAABgAGAFkBAAC2&#10;BQAAAAA=&#10;" strokecolor="#4a7ebb">
            <v:stroke endarrow="open"/>
          </v:shape>
        </w:pict>
      </w:r>
      <w:r w:rsidR="00516283">
        <w:rPr>
          <w:noProof/>
        </w:rPr>
        <w:drawing>
          <wp:inline distT="0" distB="0" distL="0" distR="0">
            <wp:extent cx="5274310" cy="23025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302510"/>
                    </a:xfrm>
                    <a:prstGeom prst="rect">
                      <a:avLst/>
                    </a:prstGeom>
                  </pic:spPr>
                </pic:pic>
              </a:graphicData>
            </a:graphic>
          </wp:inline>
        </w:drawing>
      </w:r>
    </w:p>
    <w:p w:rsidR="0086731B" w:rsidRDefault="00D71466">
      <w:r>
        <w:pict>
          <v:shape id="_x0000_s1059" type="#_x0000_t202" style="position:absolute;left:0;text-align:left;margin-left:238.5pt;margin-top:2.55pt;width:42.95pt;height:34.6pt;z-index:251681792" o:gfxdata="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wKVcNkAAAAI&#10;AQAADwAAAAAAAAABACAAAAAiAAAAZHJzL2Rvd25yZXYueG1sUEsBAhQAFAAAAAgAh07iQH2Vvhkb&#10;AgAAGQQAAA4AAAAAAAAAAQAgAAAAKAEAAGRycy9lMm9Eb2MueG1sUEsFBgAAAAAGAAYAWQEAALUF&#10;AAAAAA==&#10;" filled="f" stroked="f">
            <v:textbox inset="0,0,0,0">
              <w:txbxContent>
                <w:p w:rsidR="00DB4657" w:rsidRDefault="00DB4657">
                  <w:pPr>
                    <w:rPr>
                      <w:sz w:val="11"/>
                      <w:szCs w:val="11"/>
                    </w:rPr>
                  </w:pPr>
                  <w:r>
                    <w:rPr>
                      <w:rFonts w:hint="eastAsia"/>
                      <w:sz w:val="11"/>
                      <w:szCs w:val="11"/>
                    </w:rPr>
                    <w:t>灯光</w:t>
                  </w:r>
                  <w:r>
                    <w:rPr>
                      <w:rFonts w:hint="eastAsia"/>
                      <w:sz w:val="11"/>
                      <w:szCs w:val="11"/>
                    </w:rPr>
                    <w:t>485</w:t>
                  </w:r>
                  <w:r>
                    <w:rPr>
                      <w:rFonts w:hint="eastAsia"/>
                      <w:sz w:val="11"/>
                      <w:szCs w:val="11"/>
                    </w:rPr>
                    <w:t>接口</w:t>
                  </w:r>
                </w:p>
                <w:p w:rsidR="00DB4657" w:rsidRDefault="00DB4657">
                  <w:pPr>
                    <w:rPr>
                      <w:sz w:val="11"/>
                      <w:szCs w:val="11"/>
                    </w:rPr>
                  </w:pPr>
                  <w:r>
                    <w:rPr>
                      <w:rFonts w:hint="eastAsia"/>
                      <w:sz w:val="11"/>
                      <w:szCs w:val="11"/>
                    </w:rPr>
                    <w:t>Light Port</w:t>
                  </w:r>
                </w:p>
              </w:txbxContent>
            </v:textbox>
          </v:shape>
        </w:pict>
      </w:r>
      <w:r>
        <w:pict>
          <v:shape id="_x0000_s1058" type="#_x0000_t202" style="position:absolute;left:0;text-align:left;margin-left:193.5pt;margin-top:2.55pt;width:34.9pt;height:34.6pt;z-index:251680768" o:gfxdata="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yVN5dgAAAAIAQAA&#10;DwAAAAAAAAABACAAAAAiAAAAZHJzL2Rvd25yZXYueG1sUEsBAhQAFAAAAAgAh07iQMTdF70ZAgAA&#10;GQQAAA4AAAAAAAAAAQAgAAAAJwEAAGRycy9lMm9Eb2MueG1sUEsFBgAAAAAGAAYAWQEAALIFAAAA&#10;AA==&#10;" filled="f" stroked="f">
            <v:textbox inset="0,0,0,0">
              <w:txbxContent>
                <w:p w:rsidR="00DB4657" w:rsidRDefault="00DB4657">
                  <w:pPr>
                    <w:rPr>
                      <w:sz w:val="11"/>
                      <w:szCs w:val="11"/>
                    </w:rPr>
                  </w:pPr>
                  <w:r>
                    <w:rPr>
                      <w:rFonts w:hint="eastAsia"/>
                      <w:sz w:val="11"/>
                      <w:szCs w:val="11"/>
                    </w:rPr>
                    <w:t>设备</w:t>
                  </w:r>
                  <w:r>
                    <w:rPr>
                      <w:rFonts w:hint="eastAsia"/>
                      <w:sz w:val="11"/>
                      <w:szCs w:val="11"/>
                    </w:rPr>
                    <w:t>485</w:t>
                  </w:r>
                  <w:r>
                    <w:rPr>
                      <w:rFonts w:hint="eastAsia"/>
                      <w:sz w:val="11"/>
                      <w:szCs w:val="11"/>
                    </w:rPr>
                    <w:t>接口</w:t>
                  </w:r>
                </w:p>
                <w:p w:rsidR="00DB4657" w:rsidRDefault="00DB4657">
                  <w:pPr>
                    <w:rPr>
                      <w:sz w:val="11"/>
                      <w:szCs w:val="11"/>
                    </w:rPr>
                  </w:pPr>
                  <w:r>
                    <w:rPr>
                      <w:rFonts w:hint="eastAsia"/>
                      <w:sz w:val="11"/>
                      <w:szCs w:val="11"/>
                    </w:rPr>
                    <w:t>Device Port</w:t>
                  </w:r>
                </w:p>
              </w:txbxContent>
            </v:textbox>
          </v:shape>
        </w:pict>
      </w:r>
      <w:r>
        <w:pict>
          <v:shape id="_x0000_s1057" type="#_x0000_t202" style="position:absolute;left:0;text-align:left;margin-left:141.5pt;margin-top:3.05pt;width:41pt;height:29.45pt;z-index:251679744" o:gfxdata="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BN2OHWAAAACAEAAA8A&#10;AAAAAAAAAQAgAAAAIgAAAGRycy9kb3ducmV2LnhtbFBLAQIUABQAAAAIAIdO4kD2L2sWGQIAABkE&#10;AAAOAAAAAAAAAAEAIAAAACUBAABkcnMvZTJvRG9jLnhtbFBLBQYAAAAABgAGAFkBAACwBQAAAAA=&#10;" filled="f" stroked="f">
            <v:textbox inset="0,0,0,0">
              <w:txbxContent>
                <w:p w:rsidR="00DB4657" w:rsidRDefault="00DB4657">
                  <w:pPr>
                    <w:rPr>
                      <w:sz w:val="11"/>
                      <w:szCs w:val="11"/>
                    </w:rPr>
                  </w:pPr>
                  <w:r>
                    <w:rPr>
                      <w:rFonts w:hint="eastAsia"/>
                      <w:sz w:val="11"/>
                      <w:szCs w:val="11"/>
                    </w:rPr>
                    <w:t>传感器</w:t>
                  </w:r>
                  <w:r>
                    <w:rPr>
                      <w:rFonts w:hint="eastAsia"/>
                      <w:sz w:val="11"/>
                      <w:szCs w:val="11"/>
                    </w:rPr>
                    <w:t>485</w:t>
                  </w:r>
                  <w:r>
                    <w:rPr>
                      <w:rFonts w:hint="eastAsia"/>
                      <w:sz w:val="11"/>
                      <w:szCs w:val="11"/>
                    </w:rPr>
                    <w:t>接口</w:t>
                  </w:r>
                </w:p>
                <w:p w:rsidR="00DB4657" w:rsidRDefault="00DB4657">
                  <w:pPr>
                    <w:rPr>
                      <w:sz w:val="11"/>
                      <w:szCs w:val="11"/>
                    </w:rPr>
                  </w:pPr>
                  <w:r>
                    <w:rPr>
                      <w:rFonts w:hint="eastAsia"/>
                      <w:sz w:val="11"/>
                      <w:szCs w:val="11"/>
                    </w:rPr>
                    <w:t>Sensor Port</w:t>
                  </w:r>
                </w:p>
                <w:p w:rsidR="00DB4657" w:rsidRDefault="00DB4657">
                  <w:pPr>
                    <w:rPr>
                      <w:sz w:val="11"/>
                      <w:szCs w:val="11"/>
                    </w:rPr>
                  </w:pPr>
                </w:p>
              </w:txbxContent>
            </v:textbox>
          </v:shape>
        </w:pict>
      </w:r>
      <w:r>
        <w:pict>
          <v:shape id="_x0000_s1056" type="#_x0000_t202" style="position:absolute;left:0;text-align:left;margin-left:99.5pt;margin-top:5.05pt;width:34.4pt;height:31.3pt;z-index:251678720" o:gfxdata="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u7db9YAAAAJAQAA&#10;DwAAAAAAAAABACAAAAAiAAAAZHJzL2Rvd25yZXYueG1sUEsBAhQAFAAAAAgAh07iQLSBpqEbAgAA&#10;GQQAAA4AAAAAAAAAAQAgAAAAJQEAAGRycy9lMm9Eb2MueG1sUEsFBgAAAAAGAAYAWQEAALIFAAAA&#10;AA==&#10;" filled="f" stroked="f">
            <v:textbox inset="0,0,0,0">
              <w:txbxContent>
                <w:p w:rsidR="00DB4657" w:rsidRDefault="00DB4657">
                  <w:pPr>
                    <w:rPr>
                      <w:sz w:val="11"/>
                      <w:szCs w:val="11"/>
                    </w:rPr>
                  </w:pPr>
                  <w:r>
                    <w:rPr>
                      <w:rFonts w:hint="eastAsia"/>
                      <w:sz w:val="11"/>
                      <w:szCs w:val="11"/>
                    </w:rPr>
                    <w:t>网络口</w:t>
                  </w:r>
                </w:p>
                <w:p w:rsidR="00DB4657" w:rsidRDefault="00DB4657">
                  <w:pPr>
                    <w:rPr>
                      <w:sz w:val="11"/>
                      <w:szCs w:val="11"/>
                    </w:rPr>
                  </w:pPr>
                  <w:r>
                    <w:rPr>
                      <w:rFonts w:hint="eastAsia"/>
                      <w:sz w:val="11"/>
                      <w:szCs w:val="11"/>
                    </w:rPr>
                    <w:t>Network Port</w:t>
                  </w:r>
                </w:p>
                <w:p w:rsidR="00DB4657" w:rsidRDefault="00DB4657">
                  <w:pPr>
                    <w:rPr>
                      <w:sz w:val="11"/>
                      <w:szCs w:val="11"/>
                    </w:rPr>
                  </w:pPr>
                </w:p>
              </w:txbxContent>
            </v:textbox>
          </v:shape>
        </w:pict>
      </w:r>
      <w:r>
        <w:pict>
          <v:shape id="_x0000_s1055" type="#_x0000_t202" style="position:absolute;left:0;text-align:left;margin-left:36.5pt;margin-top:3.05pt;width:46.7pt;height:31.3pt;z-index:251677696" o:gfxdata="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0R4Wk1gAAAAcBAAAP&#10;AAAAAAAAAAEAIAAAACIAAABkcnMvZG93bnJldi54bWxQSwECFAAUAAAACACHTuJAveee3xoCAAAZ&#10;BAAADgAAAAAAAAABACAAAAAlAQAAZHJzL2Uyb0RvYy54bWxQSwUGAAAAAAYABgBZAQAAsQUAAAAA&#10;" filled="f" stroked="f">
            <v:textbox inset="0,0,0,0">
              <w:txbxContent>
                <w:p w:rsidR="00DB4657" w:rsidRDefault="00DB4657">
                  <w:pPr>
                    <w:rPr>
                      <w:sz w:val="11"/>
                      <w:szCs w:val="11"/>
                    </w:rPr>
                  </w:pPr>
                  <w:r>
                    <w:rPr>
                      <w:rFonts w:hint="eastAsia"/>
                      <w:sz w:val="11"/>
                      <w:szCs w:val="11"/>
                    </w:rPr>
                    <w:t>24V</w:t>
                  </w:r>
                  <w:r>
                    <w:rPr>
                      <w:rFonts w:hint="eastAsia"/>
                      <w:sz w:val="11"/>
                      <w:szCs w:val="11"/>
                    </w:rPr>
                    <w:t>电源接口</w:t>
                  </w:r>
                </w:p>
                <w:p w:rsidR="00DB4657" w:rsidRDefault="00DB4657">
                  <w:pPr>
                    <w:rPr>
                      <w:sz w:val="11"/>
                      <w:szCs w:val="11"/>
                    </w:rPr>
                  </w:pPr>
                  <w:r>
                    <w:rPr>
                      <w:rFonts w:hint="eastAsia"/>
                      <w:sz w:val="11"/>
                      <w:szCs w:val="11"/>
                    </w:rPr>
                    <w:t>24V Power Input</w:t>
                  </w:r>
                </w:p>
              </w:txbxContent>
            </v:textbox>
          </v:shape>
        </w:pict>
      </w:r>
      <w:r>
        <w:pict>
          <v:shape id="_x0000_s1054" type="#_x0000_t202" style="position:absolute;left:0;text-align:left;margin-left:291.5pt;margin-top:4.05pt;width:44.65pt;height:38.8pt;z-index:251682816" o:gfxdata="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G1Oa3XAAAACAEA&#10;AA8AAAAAAAAAAQAgAAAAIgAAAGRycy9kb3ducmV2LnhtbFBLAQIUABQAAAAIAIdO4kAUkhUkGwIA&#10;ABkEAAAOAAAAAAAAAAEAIAAAACYBAABkcnMvZTJvRG9jLnhtbFBLBQYAAAAABgAGAFkBAACzBQAA&#10;AAA=&#10;" filled="f" stroked="f">
            <v:textbox inset="0,0,0,0">
              <w:txbxContent>
                <w:p w:rsidR="00DB4657" w:rsidRDefault="00DB4657">
                  <w:pPr>
                    <w:rPr>
                      <w:sz w:val="11"/>
                      <w:szCs w:val="10"/>
                    </w:rPr>
                  </w:pPr>
                  <w:r>
                    <w:rPr>
                      <w:rFonts w:hint="eastAsia"/>
                      <w:sz w:val="11"/>
                      <w:szCs w:val="10"/>
                    </w:rPr>
                    <w:t>报警干接点接口</w:t>
                  </w:r>
                </w:p>
                <w:p w:rsidR="00DB4657" w:rsidRDefault="00DB4657">
                  <w:pPr>
                    <w:rPr>
                      <w:sz w:val="11"/>
                      <w:szCs w:val="10"/>
                    </w:rPr>
                  </w:pPr>
                  <w:r>
                    <w:rPr>
                      <w:rFonts w:hint="eastAsia"/>
                      <w:sz w:val="11"/>
                      <w:szCs w:val="10"/>
                    </w:rPr>
                    <w:t xml:space="preserve">Alarm Dry Contact </w:t>
                  </w:r>
                </w:p>
              </w:txbxContent>
            </v:textbox>
          </v:shape>
        </w:pict>
      </w:r>
      <w:r>
        <w:pict>
          <v:shape id="_x0000_s1053" type="#_x0000_t202" style="position:absolute;left:0;text-align:left;margin-left:346pt;margin-top:2.55pt;width:50.15pt;height:31.35pt;z-index:251683840" o:gfxdata="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pf+bz9gAAAAIAQAA&#10;DwAAAAAAAAABACAAAAAiAAAAZHJzL2Rvd25yZXYueG1sUEsBAhQAFAAAAAgAh07iQPGjvvUZAgAA&#10;GQQAAA4AAAAAAAAAAQAgAAAAJwEAAGRycy9lMm9Eb2MueG1sUEsFBgAAAAAGAAYAWQEAALIFAAAA&#10;AA==&#10;" filled="f" stroked="f">
            <v:textbox inset="0,0,0,0">
              <w:txbxContent>
                <w:p w:rsidR="00DB4657" w:rsidRDefault="00DB4657">
                  <w:pPr>
                    <w:rPr>
                      <w:sz w:val="11"/>
                      <w:szCs w:val="10"/>
                    </w:rPr>
                  </w:pPr>
                  <w:r>
                    <w:rPr>
                      <w:rFonts w:hint="eastAsia"/>
                      <w:sz w:val="11"/>
                      <w:szCs w:val="10"/>
                    </w:rPr>
                    <w:t>SD</w:t>
                  </w:r>
                  <w:r>
                    <w:rPr>
                      <w:rFonts w:hint="eastAsia"/>
                      <w:sz w:val="11"/>
                      <w:szCs w:val="10"/>
                    </w:rPr>
                    <w:t>卡插槽</w:t>
                  </w:r>
                </w:p>
                <w:p w:rsidR="00DB4657" w:rsidRDefault="00DB4657">
                  <w:pPr>
                    <w:rPr>
                      <w:sz w:val="11"/>
                      <w:szCs w:val="10"/>
                    </w:rPr>
                  </w:pPr>
                  <w:r>
                    <w:rPr>
                      <w:rFonts w:hint="eastAsia"/>
                      <w:sz w:val="11"/>
                      <w:szCs w:val="10"/>
                    </w:rPr>
                    <w:t>SD Card Slot</w:t>
                  </w:r>
                </w:p>
              </w:txbxContent>
            </v:textbox>
          </v:shape>
        </w:pict>
      </w:r>
    </w:p>
    <w:p w:rsidR="0086731B" w:rsidRDefault="0086731B">
      <w:pPr>
        <w:rPr>
          <w:b/>
        </w:rPr>
      </w:pPr>
    </w:p>
    <w:p w:rsidR="0086731B" w:rsidRDefault="0086731B">
      <w:pPr>
        <w:rPr>
          <w:b/>
        </w:rPr>
      </w:pPr>
    </w:p>
    <w:p w:rsidR="0086731B" w:rsidRDefault="0086731B">
      <w:pPr>
        <w:rPr>
          <w:b/>
        </w:rPr>
      </w:pPr>
    </w:p>
    <w:p w:rsidR="0086731B" w:rsidRDefault="00516283">
      <w:r>
        <w:rPr>
          <w:b/>
        </w:rPr>
        <w:t>传感器指示</w:t>
      </w:r>
      <w:r>
        <w:rPr>
          <w:rFonts w:hint="eastAsia"/>
          <w:b/>
        </w:rPr>
        <w:t>灯</w:t>
      </w:r>
      <w:r>
        <w:rPr>
          <w:rFonts w:hint="eastAsia"/>
        </w:rPr>
        <w:t>：如果没有注册任何传感器，灯为灭的状态，如果存在已经注册的传感器，灯为常亮，如果有注册传感器时灯会闪烁一下。</w:t>
      </w:r>
    </w:p>
    <w:p w:rsidR="0086731B" w:rsidRDefault="00516283">
      <w:r>
        <w:rPr>
          <w:rFonts w:hint="eastAsia"/>
          <w:b/>
          <w:bCs/>
        </w:rPr>
        <w:t>Sensor Indicator:</w:t>
      </w:r>
      <w:r>
        <w:rPr>
          <w:rFonts w:hint="eastAsia"/>
        </w:rPr>
        <w:t xml:space="preserve"> This indicator will only be on if there is a successfully registered sensor, and will blink when user try to register a new sensor. </w:t>
      </w:r>
    </w:p>
    <w:p w:rsidR="0086731B" w:rsidRDefault="00516283">
      <w:r>
        <w:rPr>
          <w:rFonts w:hint="eastAsia"/>
          <w:b/>
        </w:rPr>
        <w:t>设备</w:t>
      </w:r>
      <w:r>
        <w:rPr>
          <w:b/>
        </w:rPr>
        <w:t>指示</w:t>
      </w:r>
      <w:r>
        <w:rPr>
          <w:rFonts w:hint="eastAsia"/>
          <w:b/>
        </w:rPr>
        <w:t>灯</w:t>
      </w:r>
      <w:r>
        <w:rPr>
          <w:rFonts w:hint="eastAsia"/>
        </w:rPr>
        <w:t>：如果没有注册任何设备，灯为灭的状态，如果存在已经注册的设备，灯为常亮，如果有注册设备时灯会闪烁一下。</w:t>
      </w:r>
    </w:p>
    <w:p w:rsidR="0086731B" w:rsidRDefault="00516283">
      <w:r>
        <w:rPr>
          <w:rFonts w:hint="eastAsia"/>
          <w:b/>
          <w:bCs/>
        </w:rPr>
        <w:t>Device Indicator:</w:t>
      </w:r>
      <w:r>
        <w:rPr>
          <w:rFonts w:hint="eastAsia"/>
        </w:rPr>
        <w:t xml:space="preserve"> This indicator will only be on if there is a successfully registered devices, and will blink when user try to register a new devices. </w:t>
      </w:r>
    </w:p>
    <w:p w:rsidR="0086731B" w:rsidRDefault="00516283">
      <w:r>
        <w:rPr>
          <w:rFonts w:hint="eastAsia"/>
          <w:b/>
        </w:rPr>
        <w:t>灯光</w:t>
      </w:r>
      <w:r>
        <w:rPr>
          <w:b/>
        </w:rPr>
        <w:t>指示</w:t>
      </w:r>
      <w:r>
        <w:rPr>
          <w:rFonts w:hint="eastAsia"/>
          <w:b/>
        </w:rPr>
        <w:t>灯</w:t>
      </w:r>
      <w:r>
        <w:rPr>
          <w:rFonts w:hint="eastAsia"/>
        </w:rPr>
        <w:t>：如果没有注册任何灯光设备，灯为灭的状态，如果存在已经注册的灯光设备，灯为常亮，如果有注册灯光设备时灯会闪烁一下。</w:t>
      </w:r>
    </w:p>
    <w:p w:rsidR="0086731B" w:rsidRDefault="00516283">
      <w:r>
        <w:rPr>
          <w:rFonts w:hint="eastAsia"/>
          <w:b/>
          <w:bCs/>
        </w:rPr>
        <w:t>Light Indicator:</w:t>
      </w:r>
      <w:r>
        <w:rPr>
          <w:rFonts w:hint="eastAsia"/>
        </w:rPr>
        <w:t xml:space="preserve"> This indicator will only be on if there is a successfully registered light, and will blink when user try to register a new light. </w:t>
      </w:r>
    </w:p>
    <w:p w:rsidR="0086731B" w:rsidRDefault="00516283">
      <w:r>
        <w:rPr>
          <w:rFonts w:hint="eastAsia"/>
          <w:b/>
        </w:rPr>
        <w:t>报警灯</w:t>
      </w:r>
      <w:r>
        <w:rPr>
          <w:rFonts w:hint="eastAsia"/>
        </w:rPr>
        <w:t>：如果有报警信息，该灯会闪烁。</w:t>
      </w:r>
    </w:p>
    <w:p w:rsidR="0086731B" w:rsidRDefault="00516283">
      <w:r>
        <w:rPr>
          <w:rFonts w:hint="eastAsia"/>
          <w:b/>
          <w:bCs/>
        </w:rPr>
        <w:t>Alarm Indicator:</w:t>
      </w:r>
      <w:r>
        <w:rPr>
          <w:rFonts w:hint="eastAsia"/>
        </w:rPr>
        <w:t xml:space="preserve"> This indicator will flash if there is an alarm message.</w:t>
      </w:r>
    </w:p>
    <w:p w:rsidR="0086731B" w:rsidRDefault="00516283">
      <w:r>
        <w:rPr>
          <w:b/>
        </w:rPr>
        <w:t>心跳灯</w:t>
      </w:r>
      <w:r>
        <w:rPr>
          <w:rFonts w:hint="eastAsia"/>
        </w:rPr>
        <w:t>：软件正常运行的时候，灯光会一直慢闪。</w:t>
      </w:r>
    </w:p>
    <w:p w:rsidR="0086731B" w:rsidRDefault="00516283">
      <w:r>
        <w:rPr>
          <w:rFonts w:hint="eastAsia"/>
          <w:b/>
          <w:bCs/>
        </w:rPr>
        <w:t xml:space="preserve">Breathing Indicator: </w:t>
      </w:r>
      <w:r>
        <w:rPr>
          <w:rFonts w:hint="eastAsia"/>
        </w:rPr>
        <w:t>The light will keep flashing slowly when the system is running normally.</w:t>
      </w:r>
    </w:p>
    <w:p w:rsidR="0086731B" w:rsidRDefault="00516283">
      <w:r>
        <w:rPr>
          <w:b/>
        </w:rPr>
        <w:t>屏幕</w:t>
      </w:r>
      <w:r>
        <w:rPr>
          <w:rFonts w:hint="eastAsia"/>
        </w:rPr>
        <w:t>：显示本机的实时环境采集数据、设备注册情况、灯具注册情况，并显示本机的</w:t>
      </w:r>
      <w:r>
        <w:rPr>
          <w:rFonts w:hint="eastAsia"/>
        </w:rPr>
        <w:t>QR Code</w:t>
      </w:r>
      <w:r>
        <w:rPr>
          <w:rFonts w:hint="eastAsia"/>
        </w:rPr>
        <w:t>，</w:t>
      </w:r>
      <w:r>
        <w:rPr>
          <w:rFonts w:hint="eastAsia"/>
        </w:rPr>
        <w:t>CO2</w:t>
      </w:r>
      <w:r>
        <w:rPr>
          <w:rFonts w:hint="eastAsia"/>
        </w:rPr>
        <w:t>设备校准及软件更新状态。</w:t>
      </w:r>
    </w:p>
    <w:p w:rsidR="0086731B" w:rsidRDefault="00516283">
      <w:r>
        <w:rPr>
          <w:rFonts w:hint="eastAsia"/>
          <w:b/>
          <w:bCs/>
        </w:rPr>
        <w:t xml:space="preserve">Screen: </w:t>
      </w:r>
      <w:r>
        <w:rPr>
          <w:rFonts w:hint="eastAsia"/>
        </w:rPr>
        <w:t xml:space="preserve">It shows the sensor data, device registration status, light registration status, QR code, CO2 sensor calibration status and firmware update </w:t>
      </w:r>
      <w:bookmarkStart w:id="16" w:name="OLE_LINK3"/>
      <w:r>
        <w:rPr>
          <w:rFonts w:hint="eastAsia"/>
        </w:rPr>
        <w:t>status</w:t>
      </w:r>
      <w:bookmarkEnd w:id="16"/>
      <w:r>
        <w:rPr>
          <w:rFonts w:hint="eastAsia"/>
        </w:rPr>
        <w:t>.</w:t>
      </w:r>
    </w:p>
    <w:p w:rsidR="0086731B" w:rsidRDefault="00516283">
      <w:pPr>
        <w:tabs>
          <w:tab w:val="left" w:pos="2150"/>
        </w:tabs>
        <w:rPr>
          <w:b/>
        </w:rPr>
      </w:pPr>
      <w:r>
        <w:rPr>
          <w:b/>
        </w:rPr>
        <w:t>确认键</w:t>
      </w:r>
      <w:r>
        <w:rPr>
          <w:rFonts w:hint="eastAsia"/>
          <w:b/>
        </w:rPr>
        <w:t>：</w:t>
      </w:r>
      <w:r>
        <w:rPr>
          <w:rFonts w:hint="eastAsia"/>
        </w:rPr>
        <w:t>短按进入下一级界面，长按</w:t>
      </w:r>
      <w:r>
        <w:rPr>
          <w:rFonts w:hint="eastAsia"/>
        </w:rPr>
        <w:t>1</w:t>
      </w:r>
      <w:r>
        <w:rPr>
          <w:rFonts w:hint="eastAsia"/>
        </w:rPr>
        <w:t>秒退出。</w:t>
      </w:r>
      <w:r>
        <w:rPr>
          <w:b/>
        </w:rPr>
        <w:tab/>
      </w:r>
    </w:p>
    <w:p w:rsidR="0086731B" w:rsidRDefault="00516283">
      <w:pPr>
        <w:tabs>
          <w:tab w:val="left" w:pos="2150"/>
        </w:tabs>
        <w:rPr>
          <w:bCs/>
        </w:rPr>
      </w:pPr>
      <w:r>
        <w:rPr>
          <w:rFonts w:hint="eastAsia"/>
          <w:b/>
        </w:rPr>
        <w:t>Confirm Key</w:t>
      </w:r>
      <w:r>
        <w:rPr>
          <w:rFonts w:hint="eastAsia"/>
          <w:b/>
        </w:rPr>
        <w:t>：</w:t>
      </w:r>
      <w:r>
        <w:rPr>
          <w:rFonts w:hint="eastAsia"/>
          <w:bCs/>
        </w:rPr>
        <w:t>Short press to enter next level page, long press for 1 second to exit.</w:t>
      </w:r>
    </w:p>
    <w:p w:rsidR="0086731B" w:rsidRDefault="00516283">
      <w:pPr>
        <w:tabs>
          <w:tab w:val="left" w:pos="2150"/>
        </w:tabs>
      </w:pPr>
      <w:r>
        <w:rPr>
          <w:rFonts w:hint="eastAsia"/>
          <w:b/>
        </w:rPr>
        <w:lastRenderedPageBreak/>
        <w:t>向上</w:t>
      </w:r>
      <w:r>
        <w:rPr>
          <w:b/>
        </w:rPr>
        <w:t>键</w:t>
      </w:r>
      <w:r>
        <w:rPr>
          <w:rFonts w:hint="eastAsia"/>
          <w:b/>
        </w:rPr>
        <w:t>：</w:t>
      </w:r>
      <w:r>
        <w:rPr>
          <w:rFonts w:hint="eastAsia"/>
        </w:rPr>
        <w:t>选择目录。</w:t>
      </w:r>
    </w:p>
    <w:p w:rsidR="0086731B" w:rsidRDefault="00516283">
      <w:pPr>
        <w:tabs>
          <w:tab w:val="left" w:pos="2150"/>
        </w:tabs>
      </w:pPr>
      <w:r>
        <w:rPr>
          <w:rFonts w:hint="eastAsia"/>
          <w:b/>
          <w:bCs/>
        </w:rPr>
        <w:t>Upward:</w:t>
      </w:r>
      <w:r>
        <w:rPr>
          <w:rFonts w:hint="eastAsia"/>
        </w:rPr>
        <w:t xml:space="preserve"> Upward selection</w:t>
      </w:r>
    </w:p>
    <w:p w:rsidR="0086731B" w:rsidRDefault="00516283">
      <w:pPr>
        <w:tabs>
          <w:tab w:val="left" w:pos="2150"/>
        </w:tabs>
      </w:pPr>
      <w:r>
        <w:rPr>
          <w:rFonts w:hint="eastAsia"/>
          <w:b/>
        </w:rPr>
        <w:t>向下</w:t>
      </w:r>
      <w:r>
        <w:rPr>
          <w:b/>
        </w:rPr>
        <w:t>键</w:t>
      </w:r>
      <w:r>
        <w:rPr>
          <w:rFonts w:hint="eastAsia"/>
          <w:b/>
        </w:rPr>
        <w:t>：</w:t>
      </w:r>
      <w:r>
        <w:rPr>
          <w:rFonts w:hint="eastAsia"/>
        </w:rPr>
        <w:t>选择目录。</w:t>
      </w:r>
    </w:p>
    <w:p w:rsidR="0086731B" w:rsidRDefault="00516283">
      <w:pPr>
        <w:tabs>
          <w:tab w:val="left" w:pos="2150"/>
        </w:tabs>
      </w:pPr>
      <w:r>
        <w:rPr>
          <w:rFonts w:hint="eastAsia"/>
          <w:b/>
          <w:bCs/>
        </w:rPr>
        <w:t xml:space="preserve">Downward: </w:t>
      </w:r>
      <w:r>
        <w:rPr>
          <w:rFonts w:hint="eastAsia"/>
        </w:rPr>
        <w:t>Downward selection</w:t>
      </w:r>
    </w:p>
    <w:p w:rsidR="0086731B" w:rsidRDefault="00516283">
      <w:pPr>
        <w:tabs>
          <w:tab w:val="left" w:pos="2150"/>
        </w:tabs>
      </w:pPr>
      <w:r>
        <w:rPr>
          <w:rFonts w:hint="eastAsia"/>
          <w:b/>
        </w:rPr>
        <w:t>24V</w:t>
      </w:r>
      <w:r>
        <w:rPr>
          <w:rFonts w:hint="eastAsia"/>
          <w:b/>
        </w:rPr>
        <w:t>电源接口：</w:t>
      </w:r>
      <w:r>
        <w:rPr>
          <w:rFonts w:hint="eastAsia"/>
        </w:rPr>
        <w:t>电源适配器接口，电源适配器选择电压</w:t>
      </w:r>
      <w:r>
        <w:rPr>
          <w:rFonts w:hint="eastAsia"/>
        </w:rPr>
        <w:t>24V</w:t>
      </w:r>
      <w:r>
        <w:rPr>
          <w:rFonts w:hint="eastAsia"/>
        </w:rPr>
        <w:t>、电流</w:t>
      </w:r>
      <w:r>
        <w:rPr>
          <w:rFonts w:hint="eastAsia"/>
        </w:rPr>
        <w:t>2A</w:t>
      </w:r>
      <w:r>
        <w:rPr>
          <w:rFonts w:hint="eastAsia"/>
        </w:rPr>
        <w:t>。</w:t>
      </w:r>
    </w:p>
    <w:p w:rsidR="0086731B" w:rsidRDefault="00516283">
      <w:pPr>
        <w:tabs>
          <w:tab w:val="left" w:pos="2150"/>
        </w:tabs>
      </w:pPr>
      <w:r>
        <w:rPr>
          <w:rFonts w:hint="eastAsia"/>
          <w:b/>
          <w:bCs/>
        </w:rPr>
        <w:t>24V Power Supply Input:</w:t>
      </w:r>
      <w:r>
        <w:rPr>
          <w:rFonts w:hint="eastAsia"/>
        </w:rPr>
        <w:t xml:space="preserve"> Power adapter (24V@2A) interface.</w:t>
      </w:r>
    </w:p>
    <w:p w:rsidR="0086731B" w:rsidRDefault="00516283">
      <w:pPr>
        <w:tabs>
          <w:tab w:val="left" w:pos="2150"/>
        </w:tabs>
      </w:pPr>
      <w:r>
        <w:rPr>
          <w:rFonts w:hint="eastAsia"/>
          <w:b/>
        </w:rPr>
        <w:t>网络口：</w:t>
      </w:r>
      <w:r>
        <w:rPr>
          <w:rFonts w:hint="eastAsia"/>
        </w:rPr>
        <w:t>网络线接口。</w:t>
      </w:r>
    </w:p>
    <w:p w:rsidR="0086731B" w:rsidRDefault="00516283">
      <w:pPr>
        <w:tabs>
          <w:tab w:val="left" w:pos="2150"/>
        </w:tabs>
      </w:pPr>
      <w:r>
        <w:rPr>
          <w:rFonts w:hint="eastAsia"/>
          <w:b/>
          <w:bCs/>
        </w:rPr>
        <w:t>Network Port:</w:t>
      </w:r>
      <w:r>
        <w:rPr>
          <w:rFonts w:hint="eastAsia"/>
        </w:rPr>
        <w:t xml:space="preserve"> Network cable interface</w:t>
      </w:r>
    </w:p>
    <w:p w:rsidR="0086731B" w:rsidRDefault="00516283">
      <w:pPr>
        <w:tabs>
          <w:tab w:val="left" w:pos="2150"/>
        </w:tabs>
        <w:ind w:left="422" w:hangingChars="200" w:hanging="422"/>
      </w:pPr>
      <w:r>
        <w:rPr>
          <w:rFonts w:hint="eastAsia"/>
          <w:b/>
        </w:rPr>
        <w:t>传感器</w:t>
      </w:r>
      <w:r>
        <w:rPr>
          <w:rFonts w:hint="eastAsia"/>
          <w:b/>
        </w:rPr>
        <w:t>485</w:t>
      </w:r>
      <w:r>
        <w:rPr>
          <w:rFonts w:hint="eastAsia"/>
          <w:b/>
        </w:rPr>
        <w:t>接口：</w:t>
      </w:r>
      <w:r>
        <w:rPr>
          <w:rFonts w:hint="eastAsia"/>
        </w:rPr>
        <w:t>接入传感器类型设备，如四合一传感器（</w:t>
      </w:r>
      <w:r>
        <w:t>BLS-4</w:t>
      </w:r>
      <w:r>
        <w:rPr>
          <w:rFonts w:hint="eastAsia"/>
        </w:rPr>
        <w:t>）、光照传感器（</w:t>
      </w:r>
      <w:r>
        <w:t>BLS-PAR</w:t>
      </w:r>
      <w:r>
        <w:rPr>
          <w:rFonts w:hint="eastAsia"/>
        </w:rPr>
        <w:t>）等。</w:t>
      </w:r>
    </w:p>
    <w:p w:rsidR="0086731B" w:rsidRDefault="00516283">
      <w:pPr>
        <w:tabs>
          <w:tab w:val="left" w:pos="2150"/>
        </w:tabs>
        <w:ind w:left="422" w:hangingChars="200" w:hanging="422"/>
      </w:pPr>
      <w:r>
        <w:rPr>
          <w:rFonts w:hint="eastAsia"/>
          <w:b/>
          <w:bCs/>
        </w:rPr>
        <w:t>Sensor Port:</w:t>
      </w:r>
      <w:r>
        <w:rPr>
          <w:rFonts w:hint="eastAsia"/>
        </w:rPr>
        <w:t xml:space="preserve"> Interface for accessing sensors, such as the Four-in-One sensor (BLS-4), PAR sensor (BLS-PAR), etc.</w:t>
      </w:r>
    </w:p>
    <w:p w:rsidR="0086731B" w:rsidRDefault="00516283">
      <w:pPr>
        <w:tabs>
          <w:tab w:val="left" w:pos="2150"/>
        </w:tabs>
      </w:pPr>
      <w:r>
        <w:rPr>
          <w:rFonts w:hint="eastAsia"/>
          <w:b/>
        </w:rPr>
        <w:t>设备</w:t>
      </w:r>
      <w:r>
        <w:rPr>
          <w:rFonts w:hint="eastAsia"/>
          <w:b/>
        </w:rPr>
        <w:t>485</w:t>
      </w:r>
      <w:r>
        <w:rPr>
          <w:rFonts w:hint="eastAsia"/>
          <w:b/>
        </w:rPr>
        <w:t>接口：</w:t>
      </w:r>
      <w:r>
        <w:rPr>
          <w:rFonts w:hint="eastAsia"/>
        </w:rPr>
        <w:t>接入控制类型设备，如</w:t>
      </w:r>
      <w:r>
        <w:rPr>
          <w:rFonts w:hint="eastAsia"/>
        </w:rPr>
        <w:t>Co2</w:t>
      </w:r>
      <w:r>
        <w:rPr>
          <w:rFonts w:hint="eastAsia"/>
        </w:rPr>
        <w:t>发生器（</w:t>
      </w:r>
      <w:r>
        <w:t>BCS-PU</w:t>
      </w:r>
      <w:r>
        <w:rPr>
          <w:rFonts w:hint="eastAsia"/>
        </w:rPr>
        <w:t>）、制冷模块（</w:t>
      </w:r>
      <w:r>
        <w:t>BTS-C</w:t>
      </w:r>
      <w:r>
        <w:rPr>
          <w:rFonts w:hint="eastAsia"/>
        </w:rPr>
        <w:t>）、制暖模块（</w:t>
      </w:r>
      <w:r>
        <w:t>BTS-H</w:t>
      </w:r>
      <w:r>
        <w:rPr>
          <w:rFonts w:hint="eastAsia"/>
        </w:rPr>
        <w:t>）、加湿模块（</w:t>
      </w:r>
      <w:r>
        <w:t>BHS-H</w:t>
      </w:r>
      <w:r>
        <w:rPr>
          <w:rFonts w:hint="eastAsia"/>
        </w:rPr>
        <w:t>）、除湿模块（</w:t>
      </w:r>
      <w:r>
        <w:t>BHS-D</w:t>
      </w:r>
      <w:r>
        <w:rPr>
          <w:rFonts w:hint="eastAsia"/>
        </w:rPr>
        <w:t>）、红外空调模块（</w:t>
      </w:r>
      <w:r>
        <w:t>BTS-AR</w:t>
      </w:r>
      <w:r>
        <w:rPr>
          <w:rFonts w:hint="eastAsia"/>
        </w:rPr>
        <w:t>）、</w:t>
      </w:r>
      <w:r>
        <w:rPr>
          <w:rFonts w:hint="eastAsia"/>
        </w:rPr>
        <w:t>4</w:t>
      </w:r>
      <w:r>
        <w:rPr>
          <w:rFonts w:hint="eastAsia"/>
        </w:rPr>
        <w:t>路智能排插（</w:t>
      </w:r>
      <w:r>
        <w:t>BSS-4</w:t>
      </w:r>
      <w:r>
        <w:rPr>
          <w:rFonts w:hint="eastAsia"/>
        </w:rPr>
        <w:t>）、</w:t>
      </w:r>
      <w:r>
        <w:rPr>
          <w:rFonts w:hint="eastAsia"/>
        </w:rPr>
        <w:t>4</w:t>
      </w:r>
      <w:r>
        <w:rPr>
          <w:rFonts w:hint="eastAsia"/>
        </w:rPr>
        <w:t>路干接点设备模块（</w:t>
      </w:r>
      <w:r>
        <w:t>BDC-4</w:t>
      </w:r>
      <w:r>
        <w:rPr>
          <w:rFonts w:hint="eastAsia"/>
        </w:rPr>
        <w:t>）、恒温控制器（</w:t>
      </w:r>
      <w:r>
        <w:t>BTS-1</w:t>
      </w:r>
      <w:r>
        <w:rPr>
          <w:rFonts w:hint="eastAsia"/>
        </w:rPr>
        <w:t>）等。</w:t>
      </w:r>
    </w:p>
    <w:p w:rsidR="0086731B" w:rsidRDefault="00516283">
      <w:pPr>
        <w:tabs>
          <w:tab w:val="left" w:pos="2150"/>
        </w:tabs>
      </w:pPr>
      <w:r>
        <w:rPr>
          <w:rFonts w:hint="eastAsia"/>
          <w:b/>
          <w:bCs/>
        </w:rPr>
        <w:t>Device Prot:</w:t>
      </w:r>
      <w:r>
        <w:rPr>
          <w:rFonts w:hint="eastAsia"/>
        </w:rPr>
        <w:t xml:space="preserve"> Interface for accessing for multiple device control modules, such as CO2 UP(</w:t>
      </w:r>
      <w:r>
        <w:t>BCS-PU</w:t>
      </w:r>
      <w:r>
        <w:rPr>
          <w:rFonts w:hint="eastAsia"/>
        </w:rPr>
        <w:t>), cooling module (</w:t>
      </w:r>
      <w:r>
        <w:t>BTS-C</w:t>
      </w:r>
      <w:r>
        <w:rPr>
          <w:rFonts w:hint="eastAsia"/>
        </w:rPr>
        <w:t>), heating module(B</w:t>
      </w:r>
      <w:r>
        <w:t>TS-H</w:t>
      </w:r>
      <w:r>
        <w:rPr>
          <w:rFonts w:hint="eastAsia"/>
        </w:rPr>
        <w:t>), humidification module (B</w:t>
      </w:r>
      <w:r>
        <w:t>HS-H</w:t>
      </w:r>
      <w:r>
        <w:rPr>
          <w:rFonts w:hint="eastAsia"/>
        </w:rPr>
        <w:t>), dehumidification module (</w:t>
      </w:r>
      <w:r>
        <w:t>BHS-D</w:t>
      </w:r>
      <w:r>
        <w:rPr>
          <w:rFonts w:hint="eastAsia"/>
        </w:rPr>
        <w:t>), Infrared AC remote module (</w:t>
      </w:r>
      <w:r>
        <w:t>BTS-AR</w:t>
      </w:r>
      <w:r>
        <w:rPr>
          <w:rFonts w:hint="eastAsia"/>
        </w:rPr>
        <w:t>), smart sockets</w:t>
      </w:r>
      <w:r>
        <w:rPr>
          <w:rFonts w:hint="eastAsia"/>
        </w:rPr>
        <w:t>（</w:t>
      </w:r>
      <w:r>
        <w:t>BSS-4</w:t>
      </w:r>
      <w:r>
        <w:rPr>
          <w:rFonts w:hint="eastAsia"/>
        </w:rPr>
        <w:t>）</w:t>
      </w:r>
      <w:r>
        <w:rPr>
          <w:rFonts w:hint="eastAsia"/>
        </w:rPr>
        <w:t>,  dry contact control module (</w:t>
      </w:r>
      <w:r>
        <w:t>BDC-4</w:t>
      </w:r>
      <w:r>
        <w:rPr>
          <w:rFonts w:hint="eastAsia"/>
        </w:rPr>
        <w:t>), thermostat controller (</w:t>
      </w:r>
      <w:r>
        <w:t>BTS-1</w:t>
      </w:r>
      <w:r>
        <w:rPr>
          <w:rFonts w:hint="eastAsia"/>
        </w:rPr>
        <w:t>) etc.</w:t>
      </w:r>
    </w:p>
    <w:p w:rsidR="0086731B" w:rsidRDefault="00516283">
      <w:pPr>
        <w:tabs>
          <w:tab w:val="left" w:pos="2150"/>
        </w:tabs>
      </w:pPr>
      <w:r>
        <w:rPr>
          <w:rFonts w:hint="eastAsia"/>
          <w:b/>
        </w:rPr>
        <w:t>灯光</w:t>
      </w:r>
      <w:r>
        <w:rPr>
          <w:rFonts w:hint="eastAsia"/>
          <w:b/>
        </w:rPr>
        <w:t>485</w:t>
      </w:r>
      <w:r>
        <w:rPr>
          <w:rFonts w:hint="eastAsia"/>
          <w:b/>
        </w:rPr>
        <w:t>接口：</w:t>
      </w:r>
      <w:r>
        <w:rPr>
          <w:rFonts w:hint="eastAsia"/>
        </w:rPr>
        <w:t>接入灯光类型设备，灯光控制器（</w:t>
      </w:r>
      <w:r>
        <w:rPr>
          <w:rFonts w:hint="eastAsia"/>
        </w:rPr>
        <w:t>LDA</w:t>
      </w:r>
      <w:r>
        <w:rPr>
          <w:rFonts w:hint="eastAsia"/>
        </w:rPr>
        <w:t>）。</w:t>
      </w:r>
    </w:p>
    <w:p w:rsidR="0086731B" w:rsidRDefault="00516283">
      <w:pPr>
        <w:tabs>
          <w:tab w:val="left" w:pos="2150"/>
        </w:tabs>
      </w:pPr>
      <w:r>
        <w:rPr>
          <w:rFonts w:hint="eastAsia"/>
          <w:b/>
          <w:bCs/>
        </w:rPr>
        <w:t>Light Port:</w:t>
      </w:r>
      <w:r>
        <w:rPr>
          <w:rFonts w:hint="eastAsia"/>
        </w:rPr>
        <w:t xml:space="preserve"> access to lighting control module (LDA)</w:t>
      </w:r>
    </w:p>
    <w:p w:rsidR="0086731B" w:rsidRDefault="00516283">
      <w:r>
        <w:rPr>
          <w:rFonts w:hint="eastAsia"/>
          <w:b/>
        </w:rPr>
        <w:t>报警干接点：</w:t>
      </w:r>
      <w:r>
        <w:rPr>
          <w:rFonts w:hint="eastAsia"/>
          <w:bCs/>
        </w:rPr>
        <w:t>该</w:t>
      </w:r>
      <w:r>
        <w:rPr>
          <w:rFonts w:hint="eastAsia"/>
        </w:rPr>
        <w:t>干接点用于连接灯光报警设备。</w:t>
      </w:r>
    </w:p>
    <w:p w:rsidR="0086731B" w:rsidRDefault="00516283">
      <w:r>
        <w:rPr>
          <w:rFonts w:hint="eastAsia"/>
          <w:b/>
          <w:bCs/>
        </w:rPr>
        <w:t>Alarm Dry Contact:</w:t>
      </w:r>
      <w:r>
        <w:rPr>
          <w:rFonts w:hint="eastAsia"/>
        </w:rPr>
        <w:t xml:space="preserve"> The dry contact is used to connect the alarm device</w:t>
      </w:r>
    </w:p>
    <w:p w:rsidR="0086731B" w:rsidRDefault="00516283">
      <w:r>
        <w:rPr>
          <w:b/>
        </w:rPr>
        <w:t>SD</w:t>
      </w:r>
      <w:r>
        <w:rPr>
          <w:rFonts w:hint="eastAsia"/>
          <w:b/>
        </w:rPr>
        <w:t>卡插槽：</w:t>
      </w:r>
      <w:r>
        <w:rPr>
          <w:rFonts w:hint="eastAsia"/>
          <w:bCs/>
        </w:rPr>
        <w:t>用于</w:t>
      </w:r>
      <w:r>
        <w:rPr>
          <w:rFonts w:hint="eastAsia"/>
        </w:rPr>
        <w:t>插</w:t>
      </w:r>
      <w:r w:rsidRPr="00A4049A">
        <w:rPr>
          <w:rFonts w:hint="eastAsia"/>
        </w:rPr>
        <w:t>入</w:t>
      </w:r>
      <w:ins w:id="17" w:author="vincent" w:date="2022-12-16T09:17:00Z">
        <w:r w:rsidRPr="00A4049A">
          <w:rPr>
            <w:rFonts w:hint="eastAsia"/>
          </w:rPr>
          <w:t>SD</w:t>
        </w:r>
      </w:ins>
      <w:r w:rsidRPr="00A4049A">
        <w:rPr>
          <w:rFonts w:hint="eastAsia"/>
        </w:rPr>
        <w:t>卡。</w:t>
      </w:r>
    </w:p>
    <w:p w:rsidR="0086731B" w:rsidRDefault="00516283">
      <w:r>
        <w:rPr>
          <w:rFonts w:hint="eastAsia"/>
        </w:rPr>
        <w:t>SD Card slot: insert the SD card to this slot.</w:t>
      </w:r>
    </w:p>
    <w:p w:rsidR="0086731B" w:rsidRDefault="0086731B">
      <w:pPr>
        <w:tabs>
          <w:tab w:val="left" w:pos="2150"/>
        </w:tabs>
      </w:pPr>
    </w:p>
    <w:p w:rsidR="0086731B" w:rsidRDefault="0086731B">
      <w:pPr>
        <w:tabs>
          <w:tab w:val="left" w:pos="2150"/>
        </w:tabs>
        <w:rPr>
          <w:b/>
        </w:rPr>
      </w:pPr>
    </w:p>
    <w:p w:rsidR="0086731B" w:rsidRDefault="0086731B">
      <w:pPr>
        <w:tabs>
          <w:tab w:val="left" w:pos="2150"/>
        </w:tabs>
      </w:pPr>
    </w:p>
    <w:p w:rsidR="0086731B" w:rsidRDefault="00516283">
      <w:pPr>
        <w:pStyle w:val="1"/>
      </w:pPr>
      <w:bookmarkStart w:id="18" w:name="_Toc121835833"/>
      <w:r>
        <w:rPr>
          <w:rFonts w:hint="eastAsia"/>
        </w:rPr>
        <w:lastRenderedPageBreak/>
        <w:t>屏幕介绍</w:t>
      </w:r>
      <w:r>
        <w:rPr>
          <w:rFonts w:hint="eastAsia"/>
        </w:rPr>
        <w:t>BeHive-E Screen Display</w:t>
      </w:r>
      <w:bookmarkEnd w:id="18"/>
    </w:p>
    <w:p w:rsidR="0086731B" w:rsidRDefault="00516283">
      <w:r>
        <w:rPr>
          <w:noProof/>
        </w:rPr>
        <w:drawing>
          <wp:inline distT="0" distB="0" distL="0" distR="0">
            <wp:extent cx="4340225" cy="2534920"/>
            <wp:effectExtent l="0" t="0" r="317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0225" cy="2534920"/>
                    </a:xfrm>
                    <a:prstGeom prst="rect">
                      <a:avLst/>
                    </a:prstGeom>
                  </pic:spPr>
                </pic:pic>
              </a:graphicData>
            </a:graphic>
          </wp:inline>
        </w:drawing>
      </w:r>
    </w:p>
    <w:p w:rsidR="0086731B" w:rsidRDefault="00516283">
      <w:pPr>
        <w:ind w:firstLine="420"/>
      </w:pPr>
      <w:r>
        <w:rPr>
          <w:rFonts w:hint="eastAsia"/>
        </w:rPr>
        <w:t>BeHive-E</w:t>
      </w:r>
      <w:r>
        <w:rPr>
          <w:rFonts w:hint="eastAsia"/>
        </w:rPr>
        <w:t>界面会显示</w:t>
      </w:r>
      <w:ins w:id="19" w:author="vincent" w:date="2022-12-16T09:22:00Z">
        <w:r>
          <w:rPr>
            <w:rFonts w:hint="eastAsia"/>
          </w:rPr>
          <w:t>系统</w:t>
        </w:r>
      </w:ins>
      <w:r>
        <w:rPr>
          <w:rFonts w:hint="eastAsia"/>
        </w:rPr>
        <w:t>当前的时间</w:t>
      </w:r>
      <w:r w:rsidR="009A535B">
        <w:rPr>
          <w:rFonts w:hint="eastAsia"/>
        </w:rPr>
        <w:t>、</w:t>
      </w:r>
      <w:ins w:id="20" w:author="vincent" w:date="2022-12-16T09:23:00Z">
        <w:r>
          <w:rPr>
            <w:rFonts w:hint="eastAsia"/>
          </w:rPr>
          <w:t>白天或者黑夜</w:t>
        </w:r>
      </w:ins>
      <w:r>
        <w:rPr>
          <w:rFonts w:hint="eastAsia"/>
        </w:rPr>
        <w:t>，温度，湿度，二氧化碳</w:t>
      </w:r>
      <w:del w:id="21" w:author="vincent" w:date="2022-12-16T09:23:00Z">
        <w:r>
          <w:rPr>
            <w:rFonts w:hint="eastAsia"/>
          </w:rPr>
          <w:delText>等基本</w:delText>
        </w:r>
      </w:del>
      <w:r>
        <w:rPr>
          <w:rFonts w:hint="eastAsia"/>
        </w:rPr>
        <w:t>参数。当传感器掉线或者未连接将不显示相关数值。</w:t>
      </w:r>
    </w:p>
    <w:p w:rsidR="0086731B" w:rsidRDefault="00516283">
      <w:pPr>
        <w:ind w:firstLine="420"/>
      </w:pPr>
      <w:r>
        <w:rPr>
          <w:rFonts w:hint="eastAsia"/>
        </w:rPr>
        <w:t xml:space="preserve">The BeHive-E homepage displays the current time, temperature, humidity, and CO2 real time </w:t>
      </w:r>
      <w:bookmarkStart w:id="22" w:name="OLE_LINK4"/>
      <w:r>
        <w:rPr>
          <w:rFonts w:hint="eastAsia"/>
        </w:rPr>
        <w:t>parameter</w:t>
      </w:r>
      <w:bookmarkEnd w:id="22"/>
      <w:r>
        <w:rPr>
          <w:rFonts w:hint="eastAsia"/>
        </w:rPr>
        <w:t>s. The relevant parameter values will not be displayed when the sensor is offline or not connected.</w:t>
      </w:r>
    </w:p>
    <w:p w:rsidR="0086731B" w:rsidRDefault="00516283">
      <w:pPr>
        <w:ind w:firstLine="420"/>
      </w:pPr>
      <w:r>
        <w:rPr>
          <w:rFonts w:hint="eastAsia"/>
        </w:rPr>
        <w:t>在首页按确认键将会进入设备功能界面，以便客户查看系统的硬件连接状态和基础功能。</w:t>
      </w:r>
    </w:p>
    <w:p w:rsidR="0086731B" w:rsidRDefault="00516283">
      <w:pPr>
        <w:ind w:firstLine="420"/>
      </w:pPr>
      <w:r>
        <w:rPr>
          <w:rFonts w:hint="eastAsia"/>
        </w:rPr>
        <w:t>Pressing the Confirm button on the homepage will enter the device function menu, so that growers can check the hardware connection status and some basic functions of the system.</w:t>
      </w:r>
    </w:p>
    <w:p w:rsidR="0086731B" w:rsidRDefault="00516283">
      <w:pPr>
        <w:ind w:firstLine="420"/>
      </w:pPr>
      <w:r>
        <w:rPr>
          <w:rFonts w:hint="eastAsia"/>
        </w:rPr>
        <w:t>从上到下依次为</w:t>
      </w:r>
      <w:r>
        <w:rPr>
          <w:rFonts w:hint="eastAsia"/>
        </w:rPr>
        <w:t>Sensor List</w:t>
      </w:r>
      <w:r>
        <w:rPr>
          <w:rFonts w:hint="eastAsia"/>
        </w:rPr>
        <w:t>、</w:t>
      </w:r>
      <w:r>
        <w:rPr>
          <w:rFonts w:hint="eastAsia"/>
        </w:rPr>
        <w:t>Device List</w:t>
      </w:r>
      <w:r>
        <w:rPr>
          <w:rFonts w:hint="eastAsia"/>
        </w:rPr>
        <w:t>、</w:t>
      </w:r>
      <w:r>
        <w:rPr>
          <w:rFonts w:hint="eastAsia"/>
        </w:rPr>
        <w:t>Light List</w:t>
      </w:r>
      <w:r>
        <w:rPr>
          <w:rFonts w:hint="eastAsia"/>
        </w:rPr>
        <w:t>、</w:t>
      </w:r>
      <w:r>
        <w:rPr>
          <w:rFonts w:hint="eastAsia"/>
        </w:rPr>
        <w:t>QR Code</w:t>
      </w:r>
      <w:r>
        <w:rPr>
          <w:rFonts w:hint="eastAsia"/>
        </w:rPr>
        <w:t>、</w:t>
      </w:r>
      <w:bookmarkStart w:id="23" w:name="OLE_LINK12"/>
      <w:r>
        <w:rPr>
          <w:rFonts w:hint="eastAsia"/>
        </w:rPr>
        <w:t>Update Firmware</w:t>
      </w:r>
      <w:bookmarkEnd w:id="23"/>
      <w:r>
        <w:rPr>
          <w:rFonts w:hint="eastAsia"/>
        </w:rPr>
        <w:t>、</w:t>
      </w:r>
      <w:r>
        <w:rPr>
          <w:rFonts w:hint="eastAsia"/>
        </w:rPr>
        <w:t>CO2 Calibration</w:t>
      </w:r>
      <w:r>
        <w:rPr>
          <w:rFonts w:hint="eastAsia"/>
        </w:rPr>
        <w:t>。</w:t>
      </w:r>
    </w:p>
    <w:p w:rsidR="0086731B" w:rsidRDefault="00516283">
      <w:pPr>
        <w:ind w:firstLine="420"/>
        <w:rPr>
          <w:rFonts w:eastAsia="宋体"/>
        </w:rPr>
      </w:pPr>
      <w:r>
        <w:rPr>
          <w:rFonts w:ascii="Segoe UI" w:eastAsia="Segoe UI" w:hAnsi="Segoe UI" w:cs="Segoe UI" w:hint="eastAsia"/>
          <w:color w:val="101214"/>
          <w:szCs w:val="21"/>
          <w:shd w:val="clear" w:color="auto" w:fill="FCFDFE"/>
        </w:rPr>
        <w:t xml:space="preserve">From top to bottom are Sensor </w:t>
      </w:r>
      <w:r>
        <w:rPr>
          <w:rFonts w:ascii="Segoe UI" w:eastAsia="宋体" w:hAnsi="Segoe UI" w:cs="Segoe UI" w:hint="eastAsia"/>
          <w:color w:val="101214"/>
          <w:szCs w:val="21"/>
          <w:shd w:val="clear" w:color="auto" w:fill="FCFDFE"/>
        </w:rPr>
        <w:t>List</w:t>
      </w:r>
      <w:r>
        <w:rPr>
          <w:rFonts w:ascii="Segoe UI" w:eastAsia="Segoe UI" w:hAnsi="Segoe UI" w:cs="Segoe UI" w:hint="eastAsia"/>
          <w:color w:val="101214"/>
          <w:szCs w:val="21"/>
          <w:shd w:val="clear" w:color="auto" w:fill="FCFDFE"/>
        </w:rPr>
        <w:t xml:space="preserve">, Device </w:t>
      </w:r>
      <w:r>
        <w:rPr>
          <w:rFonts w:ascii="Segoe UI" w:eastAsia="宋体" w:hAnsi="Segoe UI" w:cs="Segoe UI" w:hint="eastAsia"/>
          <w:color w:val="101214"/>
          <w:szCs w:val="21"/>
          <w:shd w:val="clear" w:color="auto" w:fill="FCFDFE"/>
        </w:rPr>
        <w:t>List</w:t>
      </w:r>
      <w:r>
        <w:rPr>
          <w:rFonts w:ascii="Segoe UI" w:eastAsia="Segoe UI" w:hAnsi="Segoe UI" w:cs="Segoe UI" w:hint="eastAsia"/>
          <w:color w:val="101214"/>
          <w:szCs w:val="21"/>
          <w:shd w:val="clear" w:color="auto" w:fill="FCFDFE"/>
        </w:rPr>
        <w:t xml:space="preserve">, </w:t>
      </w:r>
      <w:r>
        <w:rPr>
          <w:rFonts w:hint="eastAsia"/>
        </w:rPr>
        <w:t xml:space="preserve">Light </w:t>
      </w:r>
      <w:r>
        <w:rPr>
          <w:rFonts w:ascii="Segoe UI" w:eastAsia="宋体" w:hAnsi="Segoe UI" w:cs="Segoe UI" w:hint="eastAsia"/>
          <w:color w:val="101214"/>
          <w:szCs w:val="21"/>
          <w:shd w:val="clear" w:color="auto" w:fill="FCFDFE"/>
        </w:rPr>
        <w:t>List</w:t>
      </w:r>
      <w:r>
        <w:rPr>
          <w:rFonts w:ascii="Segoe UI" w:eastAsia="Segoe UI" w:hAnsi="Segoe UI" w:cs="Segoe UI" w:hint="eastAsia"/>
          <w:color w:val="101214"/>
          <w:szCs w:val="21"/>
          <w:shd w:val="clear" w:color="auto" w:fill="FCFDFE"/>
        </w:rPr>
        <w:t xml:space="preserve">, QR Code, </w:t>
      </w:r>
      <w:r>
        <w:rPr>
          <w:rFonts w:hint="eastAsia"/>
        </w:rPr>
        <w:t>Update Firmware</w:t>
      </w:r>
      <w:r>
        <w:rPr>
          <w:rFonts w:ascii="Segoe UI" w:eastAsia="Segoe UI" w:hAnsi="Segoe UI" w:cs="Segoe UI" w:hint="eastAsia"/>
          <w:color w:val="101214"/>
          <w:szCs w:val="21"/>
          <w:shd w:val="clear" w:color="auto" w:fill="FCFDFE"/>
        </w:rPr>
        <w:t>, CO2 Calibrat</w:t>
      </w:r>
      <w:r>
        <w:rPr>
          <w:rFonts w:ascii="Segoe UI" w:eastAsia="宋体" w:hAnsi="Segoe UI" w:cs="Segoe UI" w:hint="eastAsia"/>
          <w:color w:val="101214"/>
          <w:szCs w:val="21"/>
          <w:shd w:val="clear" w:color="auto" w:fill="FCFDFE"/>
        </w:rPr>
        <w:t>ion</w:t>
      </w:r>
      <w:r>
        <w:rPr>
          <w:rFonts w:ascii="Segoe UI" w:eastAsia="Segoe UI" w:hAnsi="Segoe UI" w:cs="Segoe UI" w:hint="eastAsia"/>
          <w:color w:val="101214"/>
          <w:szCs w:val="21"/>
          <w:shd w:val="clear" w:color="auto" w:fill="FCFDFE"/>
        </w:rPr>
        <w:t>.</w:t>
      </w:r>
    </w:p>
    <w:p w:rsidR="0086731B" w:rsidRDefault="00516283">
      <w:pPr>
        <w:ind w:firstLine="420"/>
      </w:pPr>
      <w:r>
        <w:rPr>
          <w:noProof/>
        </w:rPr>
        <w:drawing>
          <wp:inline distT="0" distB="0" distL="0" distR="0">
            <wp:extent cx="3930015" cy="2439670"/>
            <wp:effectExtent l="0" t="0" r="13335"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0015" cy="2439670"/>
                    </a:xfrm>
                    <a:prstGeom prst="rect">
                      <a:avLst/>
                    </a:prstGeom>
                  </pic:spPr>
                </pic:pic>
              </a:graphicData>
            </a:graphic>
          </wp:inline>
        </w:drawing>
      </w:r>
    </w:p>
    <w:p w:rsidR="0086731B" w:rsidRDefault="00516283">
      <w:pPr>
        <w:pStyle w:val="2"/>
      </w:pPr>
      <w:bookmarkStart w:id="24" w:name="_Toc121835834"/>
      <w:r>
        <w:rPr>
          <w:rFonts w:hint="eastAsia"/>
        </w:rPr>
        <w:lastRenderedPageBreak/>
        <w:t xml:space="preserve">Sensor List </w:t>
      </w:r>
      <w:r>
        <w:rPr>
          <w:rFonts w:hint="eastAsia"/>
        </w:rPr>
        <w:t>传感器列表</w:t>
      </w:r>
      <w:bookmarkEnd w:id="24"/>
    </w:p>
    <w:p w:rsidR="0086731B" w:rsidRDefault="00516283">
      <w:pPr>
        <w:ind w:firstLine="420"/>
      </w:pPr>
      <w:r>
        <w:rPr>
          <w:rFonts w:hint="eastAsia"/>
        </w:rPr>
        <w:t xml:space="preserve">Sensor </w:t>
      </w:r>
      <w:del w:id="25" w:author="vincent" w:date="2022-12-16T09:14:00Z">
        <w:r>
          <w:rPr>
            <w:rFonts w:hint="eastAsia"/>
          </w:rPr>
          <w:delText>State</w:delText>
        </w:r>
      </w:del>
      <w:ins w:id="26" w:author="vincent" w:date="2022-12-16T09:14:00Z">
        <w:r>
          <w:rPr>
            <w:rFonts w:hint="eastAsia"/>
          </w:rPr>
          <w:t>List</w:t>
        </w:r>
      </w:ins>
      <w:r>
        <w:rPr>
          <w:rFonts w:hint="eastAsia"/>
        </w:rPr>
        <w:t>功能将循环显示</w:t>
      </w:r>
      <w:r>
        <w:rPr>
          <w:rFonts w:hint="eastAsia"/>
        </w:rPr>
        <w:t>CO2</w:t>
      </w:r>
      <w:r>
        <w:rPr>
          <w:rFonts w:hint="eastAsia"/>
        </w:rPr>
        <w:t>、</w:t>
      </w:r>
      <w:r>
        <w:rPr>
          <w:rFonts w:hint="eastAsia"/>
        </w:rPr>
        <w:t>Temp</w:t>
      </w:r>
      <w:r>
        <w:rPr>
          <w:rFonts w:hint="eastAsia"/>
        </w:rPr>
        <w:t>、</w:t>
      </w:r>
      <w:r>
        <w:rPr>
          <w:rFonts w:hint="eastAsia"/>
        </w:rPr>
        <w:t>Humi</w:t>
      </w:r>
      <w:r>
        <w:rPr>
          <w:rFonts w:hint="eastAsia"/>
        </w:rPr>
        <w:t>、</w:t>
      </w:r>
      <w:r>
        <w:rPr>
          <w:rFonts w:hint="eastAsia"/>
        </w:rPr>
        <w:t>Photocell</w:t>
      </w:r>
      <w:r>
        <w:rPr>
          <w:rFonts w:hint="eastAsia"/>
        </w:rPr>
        <w:t>、</w:t>
      </w:r>
      <w:r>
        <w:rPr>
          <w:rFonts w:hint="eastAsia"/>
        </w:rPr>
        <w:t>PPFD</w:t>
      </w:r>
      <w:r>
        <w:rPr>
          <w:rFonts w:hint="eastAsia"/>
        </w:rPr>
        <w:t>的具体数值，</w:t>
      </w:r>
      <w:r>
        <w:rPr>
          <w:rFonts w:hint="eastAsia"/>
        </w:rPr>
        <w:t>CO2</w:t>
      </w:r>
      <w:r>
        <w:rPr>
          <w:rFonts w:hint="eastAsia"/>
        </w:rPr>
        <w:t>、</w:t>
      </w:r>
      <w:r>
        <w:rPr>
          <w:rFonts w:hint="eastAsia"/>
        </w:rPr>
        <w:t>Temp</w:t>
      </w:r>
      <w:r>
        <w:rPr>
          <w:rFonts w:hint="eastAsia"/>
        </w:rPr>
        <w:t>、</w:t>
      </w:r>
      <w:r>
        <w:rPr>
          <w:rFonts w:hint="eastAsia"/>
        </w:rPr>
        <w:t>Humi</w:t>
      </w:r>
      <w:r>
        <w:rPr>
          <w:rFonts w:hint="eastAsia"/>
        </w:rPr>
        <w:t>、</w:t>
      </w:r>
      <w:r>
        <w:rPr>
          <w:rFonts w:hint="eastAsia"/>
        </w:rPr>
        <w:t>Light</w:t>
      </w:r>
      <w:r>
        <w:rPr>
          <w:rFonts w:hint="eastAsia"/>
        </w:rPr>
        <w:t>的数值来自于四合一传感器，</w:t>
      </w:r>
      <w:r>
        <w:rPr>
          <w:rFonts w:hint="eastAsia"/>
        </w:rPr>
        <w:t>PPFD</w:t>
      </w:r>
      <w:r>
        <w:rPr>
          <w:rFonts w:hint="eastAsia"/>
        </w:rPr>
        <w:t>数值来自</w:t>
      </w:r>
      <w:r>
        <w:rPr>
          <w:rFonts w:hint="eastAsia"/>
        </w:rPr>
        <w:t>PAR</w:t>
      </w:r>
      <w:r>
        <w:rPr>
          <w:rFonts w:hint="eastAsia"/>
        </w:rPr>
        <w:t>传感器数据，如果传感器没有注册或者掉线，将不显示相关数值。</w:t>
      </w:r>
    </w:p>
    <w:p w:rsidR="0086731B" w:rsidRDefault="00516283">
      <w:pPr>
        <w:ind w:firstLine="420"/>
      </w:pPr>
      <w:r>
        <w:rPr>
          <w:rFonts w:hint="eastAsia"/>
        </w:rPr>
        <w:t xml:space="preserve">The Sensor </w:t>
      </w:r>
      <w:del w:id="27" w:author="vincent" w:date="2022-12-16T09:14:00Z">
        <w:r>
          <w:rPr>
            <w:rFonts w:hint="eastAsia"/>
          </w:rPr>
          <w:delText>State</w:delText>
        </w:r>
      </w:del>
      <w:ins w:id="28" w:author="vincent" w:date="2022-12-16T09:14:00Z">
        <w:r>
          <w:rPr>
            <w:rFonts w:hint="eastAsia"/>
          </w:rPr>
          <w:t>List</w:t>
        </w:r>
      </w:ins>
      <w:r>
        <w:rPr>
          <w:rFonts w:hint="eastAsia"/>
        </w:rPr>
        <w:t xml:space="preserve"> display cycles through the values of CO2, Temp, Humi, Light and PPFD. If the sensor is not registered or offline, the real time values will not be displayed.</w:t>
      </w:r>
    </w:p>
    <w:p w:rsidR="0086731B" w:rsidRDefault="00516283">
      <w:pPr>
        <w:pStyle w:val="2"/>
      </w:pPr>
      <w:bookmarkStart w:id="29" w:name="_Toc121835835"/>
      <w:r>
        <w:rPr>
          <w:rFonts w:hint="eastAsia"/>
        </w:rPr>
        <w:t xml:space="preserve">Device List </w:t>
      </w:r>
      <w:r>
        <w:rPr>
          <w:rFonts w:hint="eastAsia"/>
        </w:rPr>
        <w:t>设备列表</w:t>
      </w:r>
      <w:bookmarkEnd w:id="29"/>
    </w:p>
    <w:p w:rsidR="0086731B" w:rsidRDefault="00516283">
      <w:pPr>
        <w:ind w:firstLineChars="200" w:firstLine="420"/>
      </w:pPr>
      <w:r>
        <w:rPr>
          <w:rFonts w:hint="eastAsia"/>
        </w:rPr>
        <w:t>进入该界面后会显示当前注册的所有</w:t>
      </w:r>
      <w:r>
        <w:rPr>
          <w:rFonts w:hint="eastAsia"/>
        </w:rPr>
        <w:t>device</w:t>
      </w:r>
      <w:r>
        <w:rPr>
          <w:rFonts w:hint="eastAsia"/>
        </w:rPr>
        <w:t>，如果</w:t>
      </w:r>
      <w:r>
        <w:rPr>
          <w:rFonts w:hint="eastAsia"/>
        </w:rPr>
        <w:t>device</w:t>
      </w:r>
      <w:r>
        <w:rPr>
          <w:rFonts w:hint="eastAsia"/>
        </w:rPr>
        <w:t>在线时显示</w:t>
      </w:r>
      <w:r>
        <w:rPr>
          <w:rFonts w:hint="eastAsia"/>
        </w:rPr>
        <w:t>online</w:t>
      </w:r>
      <w:r>
        <w:rPr>
          <w:rFonts w:hint="eastAsia"/>
        </w:rPr>
        <w:t>，否则显示</w:t>
      </w:r>
      <w:r>
        <w:rPr>
          <w:rFonts w:hint="eastAsia"/>
        </w:rPr>
        <w:t>offline</w:t>
      </w:r>
      <w:r>
        <w:rPr>
          <w:rFonts w:hint="eastAsia"/>
        </w:rPr>
        <w:t>。如果当前注册的</w:t>
      </w:r>
      <w:r>
        <w:rPr>
          <w:rFonts w:hint="eastAsia"/>
        </w:rPr>
        <w:t xml:space="preserve">device </w:t>
      </w:r>
      <w:r>
        <w:rPr>
          <w:rFonts w:hint="eastAsia"/>
        </w:rPr>
        <w:t>数量大于一个界面能够容纳的数量，则循环展示。</w:t>
      </w:r>
    </w:p>
    <w:p w:rsidR="0086731B" w:rsidRDefault="00516283">
      <w:pPr>
        <w:ind w:firstLineChars="200" w:firstLine="420"/>
      </w:pPr>
      <w:r>
        <w:rPr>
          <w:rFonts w:hint="eastAsia"/>
        </w:rPr>
        <w:t>All registered devices are displayed on this interface. If the device is online, the device state will be online. Otherwise, the device state will be offline. If the number of registered devices is greater than the number that can be accommodated on one interface, the system displays the device state repeatedly.</w:t>
      </w:r>
    </w:p>
    <w:p w:rsidR="0086731B" w:rsidRDefault="00516283">
      <w:pPr>
        <w:pStyle w:val="2"/>
      </w:pPr>
      <w:bookmarkStart w:id="30" w:name="_Toc121835836"/>
      <w:r>
        <w:t>Li</w:t>
      </w:r>
      <w:r>
        <w:rPr>
          <w:rFonts w:hint="eastAsia"/>
        </w:rPr>
        <w:t xml:space="preserve">ght List </w:t>
      </w:r>
      <w:r>
        <w:rPr>
          <w:rFonts w:hint="eastAsia"/>
        </w:rPr>
        <w:t>灯光列表</w:t>
      </w:r>
      <w:bookmarkEnd w:id="30"/>
    </w:p>
    <w:p w:rsidR="0086731B" w:rsidRDefault="00516283">
      <w:pPr>
        <w:ind w:firstLineChars="200" w:firstLine="420"/>
      </w:pPr>
      <w:r>
        <w:rPr>
          <w:rFonts w:hint="eastAsia"/>
        </w:rPr>
        <w:t>进入该界面后会显示当前注册的所有</w:t>
      </w:r>
      <w:r>
        <w:rPr>
          <w:rFonts w:hint="eastAsia"/>
        </w:rPr>
        <w:t>light</w:t>
      </w:r>
      <w:r>
        <w:rPr>
          <w:rFonts w:hint="eastAsia"/>
        </w:rPr>
        <w:t>，如果</w:t>
      </w:r>
      <w:r>
        <w:rPr>
          <w:rFonts w:hint="eastAsia"/>
        </w:rPr>
        <w:t>light</w:t>
      </w:r>
      <w:r>
        <w:rPr>
          <w:rFonts w:hint="eastAsia"/>
        </w:rPr>
        <w:t>在线时显示</w:t>
      </w:r>
      <w:r>
        <w:rPr>
          <w:rFonts w:hint="eastAsia"/>
        </w:rPr>
        <w:t>online</w:t>
      </w:r>
      <w:r>
        <w:rPr>
          <w:rFonts w:hint="eastAsia"/>
        </w:rPr>
        <w:t>。</w:t>
      </w:r>
    </w:p>
    <w:p w:rsidR="0086731B" w:rsidRDefault="00516283">
      <w:pPr>
        <w:ind w:firstLineChars="200" w:firstLine="420"/>
      </w:pPr>
      <w:r>
        <w:rPr>
          <w:rFonts w:hint="eastAsia"/>
        </w:rPr>
        <w:t xml:space="preserve">All registered lighting module are displayed on this interface. If the module is online, the module state will be online. Otherwise, the module state will be offline. </w:t>
      </w:r>
    </w:p>
    <w:p w:rsidR="0086731B" w:rsidRDefault="00516283">
      <w:pPr>
        <w:pStyle w:val="2"/>
      </w:pPr>
      <w:bookmarkStart w:id="31" w:name="_Toc121835837"/>
      <w:r>
        <w:rPr>
          <w:rFonts w:hint="eastAsia"/>
        </w:rPr>
        <w:t>QR Code</w:t>
      </w:r>
      <w:bookmarkEnd w:id="31"/>
    </w:p>
    <w:p w:rsidR="0086731B" w:rsidRDefault="00516283">
      <w:pPr>
        <w:ind w:firstLine="420"/>
      </w:pPr>
      <w:r>
        <w:rPr>
          <w:rFonts w:hint="eastAsia"/>
        </w:rPr>
        <w:t>显示本机的</w:t>
      </w:r>
      <w:r>
        <w:rPr>
          <w:rFonts w:hint="eastAsia"/>
        </w:rPr>
        <w:t>QR Code</w:t>
      </w:r>
      <w:r>
        <w:rPr>
          <w:rFonts w:hint="eastAsia"/>
        </w:rPr>
        <w:t>用于注册到后台，具体添加到后台的操作请参照《</w:t>
      </w:r>
      <w:r>
        <w:rPr>
          <w:rFonts w:hint="eastAsia"/>
        </w:rPr>
        <w:t>BEHIVE APP</w:t>
      </w:r>
      <w:r>
        <w:rPr>
          <w:rFonts w:hint="eastAsia"/>
        </w:rPr>
        <w:t>使用说明书》。</w:t>
      </w:r>
    </w:p>
    <w:p w:rsidR="0086731B" w:rsidRDefault="00516283">
      <w:pPr>
        <w:ind w:firstLine="420"/>
      </w:pPr>
      <w:r>
        <w:rPr>
          <w:rFonts w:hint="eastAsia"/>
        </w:rPr>
        <w:t xml:space="preserve"> Display the QR Code of this BeHive Control Unit for registration of this control unit, please refer Mobile APP User's Manual for more information.</w:t>
      </w:r>
    </w:p>
    <w:p w:rsidR="0086731B" w:rsidRDefault="00516283">
      <w:pPr>
        <w:pStyle w:val="2"/>
      </w:pPr>
      <w:bookmarkStart w:id="32" w:name="_Toc121835838"/>
      <w:r>
        <w:t>Up</w:t>
      </w:r>
      <w:r>
        <w:rPr>
          <w:rFonts w:hint="eastAsia"/>
        </w:rPr>
        <w:t>date Firmware</w:t>
      </w:r>
      <w:bookmarkEnd w:id="32"/>
    </w:p>
    <w:p w:rsidR="0086731B" w:rsidRDefault="00516283">
      <w:pPr>
        <w:ind w:firstLine="420"/>
      </w:pPr>
      <w:r>
        <w:t>在该功能下可以手动升级最新的</w:t>
      </w:r>
      <w:r>
        <w:rPr>
          <w:rFonts w:hint="eastAsia"/>
        </w:rPr>
        <w:t>BeHive</w:t>
      </w:r>
      <w:r>
        <w:rPr>
          <w:rFonts w:hint="eastAsia"/>
        </w:rPr>
        <w:t>固件，</w:t>
      </w:r>
      <w:r>
        <w:rPr>
          <w:rFonts w:hint="eastAsia"/>
        </w:rPr>
        <w:t>BeHive</w:t>
      </w:r>
      <w:r>
        <w:rPr>
          <w:rFonts w:hint="eastAsia"/>
        </w:rPr>
        <w:t>将会自动下载最新的固件，完成后会提示“</w:t>
      </w:r>
      <w:r>
        <w:t>Download OK</w:t>
      </w:r>
      <w:r>
        <w:rPr>
          <w:rFonts w:hint="eastAsia"/>
        </w:rPr>
        <w:t>”。下载完成后，</w:t>
      </w:r>
      <w:r w:rsidRPr="00AA7E6E">
        <w:rPr>
          <w:rFonts w:hint="eastAsia"/>
          <w:color w:val="000000" w:themeColor="text1"/>
        </w:rPr>
        <w:t>请</w:t>
      </w:r>
      <w:ins w:id="33" w:author="vincent" w:date="2022-12-16T09:18:00Z">
        <w:r w:rsidRPr="00AA7E6E">
          <w:rPr>
            <w:rFonts w:hint="eastAsia"/>
            <w:color w:val="000000" w:themeColor="text1"/>
          </w:rPr>
          <w:t>重启</w:t>
        </w:r>
      </w:ins>
      <w:del w:id="34" w:author="vincent" w:date="2022-12-16T09:18:00Z">
        <w:r w:rsidRPr="00AA7E6E">
          <w:rPr>
            <w:rFonts w:hint="eastAsia"/>
            <w:color w:val="000000" w:themeColor="text1"/>
          </w:rPr>
          <w:delText>对</w:delText>
        </w:r>
      </w:del>
      <w:r w:rsidRPr="00AA7E6E">
        <w:rPr>
          <w:rFonts w:hint="eastAsia"/>
          <w:color w:val="000000" w:themeColor="text1"/>
        </w:rPr>
        <w:t>BeHive</w:t>
      </w:r>
      <w:ins w:id="35" w:author="vincent" w:date="2022-12-16T09:18:00Z">
        <w:r w:rsidRPr="00AA7E6E">
          <w:rPr>
            <w:rFonts w:hint="eastAsia"/>
            <w:color w:val="000000" w:themeColor="text1"/>
          </w:rPr>
          <w:t>电源</w:t>
        </w:r>
      </w:ins>
      <w:del w:id="36" w:author="vincent" w:date="2022-12-16T09:18:00Z">
        <w:r>
          <w:rPr>
            <w:rFonts w:hint="eastAsia"/>
            <w:color w:val="FF0000"/>
          </w:rPr>
          <w:delText>下电之后重新上电</w:delText>
        </w:r>
      </w:del>
      <w:r>
        <w:rPr>
          <w:rFonts w:hint="eastAsia"/>
        </w:rPr>
        <w:t>，</w:t>
      </w:r>
      <w:r>
        <w:rPr>
          <w:rFonts w:hint="eastAsia"/>
        </w:rPr>
        <w:t>BeHive</w:t>
      </w:r>
      <w:r>
        <w:rPr>
          <w:rFonts w:hint="eastAsia"/>
        </w:rPr>
        <w:t>就会进入升级模式，此时指示灯会循环点亮以指示正常升级，升级完成后就会自动跳转到新版本固件，升级功能完成。</w:t>
      </w:r>
    </w:p>
    <w:p w:rsidR="0086731B" w:rsidRDefault="00516283">
      <w:pPr>
        <w:ind w:firstLine="420"/>
      </w:pPr>
      <w:r>
        <w:rPr>
          <w:rFonts w:hint="eastAsia"/>
        </w:rPr>
        <w:t xml:space="preserve">You can manually upgrade to the latest BeHive firmware by chose this function, BeHive will automatically download the latest firmware the device will display "Download OK" after the download is done. After downloading, please unplug the BeHive and re-power it again, the BeHive will enter the upgrade mode, the indicator light will light up in a cycle to indicate the BeHive is under upgrading, after the upgrade is completed, it will automatically jump to the latest </w:t>
      </w:r>
      <w:r>
        <w:rPr>
          <w:rFonts w:hint="eastAsia"/>
        </w:rPr>
        <w:lastRenderedPageBreak/>
        <w:t>version of firmware and the upgrade function is completed.</w:t>
      </w:r>
    </w:p>
    <w:p w:rsidR="0086731B" w:rsidRDefault="0086731B">
      <w:pPr>
        <w:ind w:firstLine="420"/>
      </w:pPr>
    </w:p>
    <w:p w:rsidR="0086731B" w:rsidRDefault="00516283">
      <w:pPr>
        <w:pStyle w:val="2"/>
      </w:pPr>
      <w:bookmarkStart w:id="37" w:name="_Toc121835839"/>
      <w:r>
        <w:rPr>
          <w:rFonts w:hint="eastAsia"/>
        </w:rPr>
        <w:t>CO2 Calibration</w:t>
      </w:r>
      <w:bookmarkEnd w:id="37"/>
    </w:p>
    <w:p w:rsidR="0086731B" w:rsidRDefault="00516283">
      <w:pPr>
        <w:ind w:firstLine="420"/>
      </w:pPr>
      <w:r>
        <w:rPr>
          <w:rFonts w:hint="eastAsia"/>
        </w:rPr>
        <w:t>使用该功能需要确认将四合一传感器</w:t>
      </w:r>
      <w:r w:rsidRPr="00AA7E6E">
        <w:rPr>
          <w:rFonts w:hint="eastAsia"/>
          <w:color w:val="000000" w:themeColor="text1"/>
        </w:rPr>
        <w:t>放置室外通风的环境下进行校准，</w:t>
      </w:r>
      <w:r>
        <w:rPr>
          <w:rFonts w:hint="eastAsia"/>
        </w:rPr>
        <w:t>持续一分钟直到提醒</w:t>
      </w:r>
      <w:r>
        <w:t>“Calibrate OK”</w:t>
      </w:r>
      <w:r>
        <w:rPr>
          <w:rFonts w:hint="eastAsia"/>
        </w:rPr>
        <w:t>之后。</w:t>
      </w:r>
    </w:p>
    <w:p w:rsidR="0086731B" w:rsidRDefault="00516283">
      <w:pPr>
        <w:ind w:firstLine="420"/>
      </w:pPr>
      <w:r>
        <w:rPr>
          <w:rFonts w:hint="eastAsia"/>
        </w:rPr>
        <w:t xml:space="preserve">Please place the 4 IN 1 sensor under a normal atmospheric conditions (outdoor environment) for at least for one minute unit it shows </w:t>
      </w:r>
      <w:r>
        <w:t>“</w:t>
      </w:r>
      <w:r>
        <w:rPr>
          <w:rFonts w:hint="eastAsia"/>
        </w:rPr>
        <w:t>Calibration OK</w:t>
      </w:r>
      <w:r>
        <w:t>”</w:t>
      </w:r>
      <w:r>
        <w:rPr>
          <w:rFonts w:hint="eastAsia"/>
        </w:rPr>
        <w:t>.</w:t>
      </w:r>
    </w:p>
    <w:p w:rsidR="0086731B" w:rsidRDefault="0086731B"/>
    <w:p w:rsidR="0086731B" w:rsidRDefault="00516283">
      <w:pPr>
        <w:pStyle w:val="1"/>
      </w:pPr>
      <w:bookmarkStart w:id="38" w:name="_Toc121835840"/>
      <w:r>
        <w:rPr>
          <w:rFonts w:hint="eastAsia"/>
        </w:rPr>
        <w:t>注册设备</w:t>
      </w:r>
      <w:r>
        <w:rPr>
          <w:rFonts w:hint="eastAsia"/>
        </w:rPr>
        <w:t xml:space="preserve"> Registration</w:t>
      </w:r>
      <w:bookmarkEnd w:id="38"/>
    </w:p>
    <w:p w:rsidR="0086731B" w:rsidRDefault="00516283">
      <w:pPr>
        <w:ind w:firstLineChars="200" w:firstLine="420"/>
      </w:pPr>
      <w:r>
        <w:t>S</w:t>
      </w:r>
      <w:r>
        <w:rPr>
          <w:rFonts w:hint="eastAsia"/>
        </w:rPr>
        <w:t xml:space="preserve">ensor </w:t>
      </w:r>
      <w:r>
        <w:rPr>
          <w:rFonts w:hint="eastAsia"/>
        </w:rPr>
        <w:t>类设备需要接到传感器</w:t>
      </w:r>
      <w:r>
        <w:rPr>
          <w:rFonts w:hint="eastAsia"/>
        </w:rPr>
        <w:t>485</w:t>
      </w:r>
      <w:r>
        <w:rPr>
          <w:rFonts w:hint="eastAsia"/>
        </w:rPr>
        <w:t>接口，</w:t>
      </w:r>
      <w:r>
        <w:rPr>
          <w:rFonts w:hint="eastAsia"/>
        </w:rPr>
        <w:t xml:space="preserve">device </w:t>
      </w:r>
      <w:r>
        <w:rPr>
          <w:rFonts w:hint="eastAsia"/>
        </w:rPr>
        <w:t>类设备需要接到设备</w:t>
      </w:r>
      <w:r>
        <w:rPr>
          <w:rFonts w:hint="eastAsia"/>
        </w:rPr>
        <w:t>485</w:t>
      </w:r>
      <w:r>
        <w:rPr>
          <w:rFonts w:hint="eastAsia"/>
        </w:rPr>
        <w:t>接口，</w:t>
      </w:r>
      <w:r>
        <w:rPr>
          <w:rFonts w:hint="eastAsia"/>
        </w:rPr>
        <w:t>light</w:t>
      </w:r>
      <w:r>
        <w:rPr>
          <w:rFonts w:hint="eastAsia"/>
        </w:rPr>
        <w:t>类设备需要接到灯光</w:t>
      </w:r>
      <w:r>
        <w:rPr>
          <w:rFonts w:hint="eastAsia"/>
        </w:rPr>
        <w:t>485</w:t>
      </w:r>
      <w:r>
        <w:rPr>
          <w:rFonts w:hint="eastAsia"/>
        </w:rPr>
        <w:t>接口。</w:t>
      </w:r>
    </w:p>
    <w:p w:rsidR="0086731B" w:rsidRDefault="00516283">
      <w:pPr>
        <w:ind w:firstLineChars="200" w:firstLine="420"/>
      </w:pPr>
      <w:r>
        <w:rPr>
          <w:rFonts w:hint="eastAsia"/>
        </w:rPr>
        <w:t xml:space="preserve">Sensor need to be connected to the Sensor Port, device control </w:t>
      </w:r>
      <w:bookmarkStart w:id="39" w:name="OLE_LINK6"/>
      <w:r>
        <w:rPr>
          <w:rFonts w:hint="eastAsia"/>
        </w:rPr>
        <w:t xml:space="preserve">module </w:t>
      </w:r>
      <w:bookmarkEnd w:id="39"/>
      <w:r>
        <w:rPr>
          <w:rFonts w:hint="eastAsia"/>
        </w:rPr>
        <w:t>need to be connected to the Device Port, light module need to be connected to Light Port.</w:t>
      </w:r>
    </w:p>
    <w:p w:rsidR="0086731B" w:rsidRDefault="00516283">
      <w:pPr>
        <w:pStyle w:val="2"/>
      </w:pPr>
      <w:bookmarkStart w:id="40" w:name="_Toc121835841"/>
      <w:r>
        <w:rPr>
          <w:rFonts w:hint="eastAsia"/>
        </w:rPr>
        <w:t>传感器安装</w:t>
      </w:r>
      <w:r>
        <w:rPr>
          <w:rFonts w:hint="eastAsia"/>
        </w:rPr>
        <w:t xml:space="preserve">  Sensor Installation</w:t>
      </w:r>
      <w:bookmarkEnd w:id="40"/>
    </w:p>
    <w:p w:rsidR="0086731B" w:rsidRDefault="00516283">
      <w:pPr>
        <w:ind w:firstLineChars="200" w:firstLine="420"/>
      </w:pPr>
      <w:bookmarkStart w:id="41" w:name="OLE_LINK7"/>
      <w:r>
        <w:t>将</w:t>
      </w:r>
      <w:r>
        <w:rPr>
          <w:rFonts w:hint="eastAsia"/>
        </w:rPr>
        <w:t>传感器接入</w:t>
      </w:r>
      <w:r>
        <w:rPr>
          <w:rFonts w:hint="eastAsia"/>
        </w:rPr>
        <w:t>BeHive</w:t>
      </w:r>
      <w:r>
        <w:rPr>
          <w:rFonts w:hint="eastAsia"/>
        </w:rPr>
        <w:t>的</w:t>
      </w:r>
      <w:r>
        <w:rPr>
          <w:rFonts w:hint="eastAsia"/>
        </w:rPr>
        <w:t>Sensor</w:t>
      </w:r>
      <w:r>
        <w:rPr>
          <w:rFonts w:hint="eastAsia"/>
        </w:rPr>
        <w:t>接口后，可以在功能界面中选择</w:t>
      </w:r>
      <w:r>
        <w:rPr>
          <w:rFonts w:hint="eastAsia"/>
        </w:rPr>
        <w:t xml:space="preserve">Sensor </w:t>
      </w:r>
      <w:del w:id="42" w:author="vincent" w:date="2022-12-16T09:15:00Z">
        <w:r>
          <w:rPr>
            <w:rFonts w:hint="eastAsia"/>
          </w:rPr>
          <w:delText>State</w:delText>
        </w:r>
      </w:del>
      <w:ins w:id="43" w:author="vincent" w:date="2022-12-16T09:15:00Z">
        <w:r>
          <w:rPr>
            <w:rFonts w:hint="eastAsia"/>
          </w:rPr>
          <w:t>List</w:t>
        </w:r>
      </w:ins>
      <w:r>
        <w:rPr>
          <w:rFonts w:hint="eastAsia"/>
        </w:rPr>
        <w:t>查看相应的数值</w:t>
      </w:r>
      <w:bookmarkEnd w:id="41"/>
      <w:r>
        <w:rPr>
          <w:rFonts w:hint="eastAsia"/>
        </w:rPr>
        <w:t>。</w:t>
      </w:r>
      <w:r>
        <w:rPr>
          <w:rFonts w:hint="eastAsia"/>
          <w:highlight w:val="yellow"/>
        </w:rPr>
        <w:t>（请添加硬件连接说明，传感器连接到</w:t>
      </w:r>
      <w:r>
        <w:rPr>
          <w:rFonts w:hint="eastAsia"/>
          <w:highlight w:val="yellow"/>
        </w:rPr>
        <w:t>Sensor</w:t>
      </w:r>
      <w:r>
        <w:rPr>
          <w:rFonts w:hint="eastAsia"/>
          <w:highlight w:val="yellow"/>
        </w:rPr>
        <w:t>那个接口的图片类似那张我随便截图的图片，之后再是下面这张图片，左右并列）</w:t>
      </w:r>
    </w:p>
    <w:p w:rsidR="0086731B" w:rsidRDefault="00516283">
      <w:pPr>
        <w:ind w:firstLineChars="200" w:firstLine="420"/>
        <w:rPr>
          <w:highlight w:val="yellow"/>
        </w:rPr>
      </w:pPr>
      <w:bookmarkStart w:id="44" w:name="OLE_LINK2"/>
      <w:r>
        <w:rPr>
          <w:rFonts w:hint="eastAsia"/>
        </w:rPr>
        <w:t xml:space="preserve">User can select the Sensor </w:t>
      </w:r>
      <w:del w:id="45" w:author="vincent" w:date="2022-12-16T09:15:00Z">
        <w:r>
          <w:rPr>
            <w:rFonts w:hint="eastAsia"/>
          </w:rPr>
          <w:delText>State</w:delText>
        </w:r>
      </w:del>
      <w:ins w:id="46" w:author="vincent" w:date="2022-12-16T09:15:00Z">
        <w:r>
          <w:rPr>
            <w:rFonts w:hint="eastAsia"/>
          </w:rPr>
          <w:t>List</w:t>
        </w:r>
      </w:ins>
      <w:r>
        <w:rPr>
          <w:rFonts w:hint="eastAsia"/>
        </w:rPr>
        <w:t xml:space="preserve"> on the function menu to see the corresponding values after connecting the sensor to the BeHive. </w:t>
      </w:r>
    </w:p>
    <w:bookmarkEnd w:id="44"/>
    <w:p w:rsidR="0086731B" w:rsidRDefault="00516283">
      <w:r>
        <w:rPr>
          <w:noProof/>
        </w:rPr>
        <w:drawing>
          <wp:inline distT="0" distB="0" distL="114300" distR="114300">
            <wp:extent cx="2038985" cy="1190625"/>
            <wp:effectExtent l="0" t="0" r="1841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4" cstate="print"/>
                    <a:stretch>
                      <a:fillRect/>
                    </a:stretch>
                  </pic:blipFill>
                  <pic:spPr>
                    <a:xfrm>
                      <a:off x="0" y="0"/>
                      <a:ext cx="2038985" cy="1190625"/>
                    </a:xfrm>
                    <a:prstGeom prst="rect">
                      <a:avLst/>
                    </a:prstGeom>
                    <a:noFill/>
                    <a:ln>
                      <a:noFill/>
                    </a:ln>
                  </pic:spPr>
                </pic:pic>
              </a:graphicData>
            </a:graphic>
          </wp:inline>
        </w:drawing>
      </w:r>
      <w:r>
        <w:rPr>
          <w:rFonts w:hint="eastAsia"/>
          <w:noProof/>
        </w:rPr>
        <w:drawing>
          <wp:inline distT="0" distB="0" distL="0" distR="0">
            <wp:extent cx="2210435" cy="1224915"/>
            <wp:effectExtent l="0" t="0" r="18415" b="133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0435" cy="1224915"/>
                    </a:xfrm>
                    <a:prstGeom prst="rect">
                      <a:avLst/>
                    </a:prstGeom>
                  </pic:spPr>
                </pic:pic>
              </a:graphicData>
            </a:graphic>
          </wp:inline>
        </w:drawing>
      </w:r>
    </w:p>
    <w:p w:rsidR="0086731B" w:rsidRDefault="0086731B"/>
    <w:p w:rsidR="0086731B" w:rsidRDefault="00516283">
      <w:pPr>
        <w:pStyle w:val="2"/>
      </w:pPr>
      <w:bookmarkStart w:id="47" w:name="_Toc121835842"/>
      <w:r>
        <w:rPr>
          <w:rFonts w:hint="eastAsia"/>
        </w:rPr>
        <w:t>设备控制器安装</w:t>
      </w:r>
      <w:r>
        <w:rPr>
          <w:rFonts w:hint="eastAsia"/>
        </w:rPr>
        <w:t xml:space="preserve"> Device Module Installation</w:t>
      </w:r>
      <w:bookmarkEnd w:id="47"/>
    </w:p>
    <w:p w:rsidR="0086731B" w:rsidRDefault="00516283">
      <w:pPr>
        <w:ind w:firstLineChars="200" w:firstLine="420"/>
      </w:pPr>
      <w:r>
        <w:t>将</w:t>
      </w:r>
      <w:r>
        <w:rPr>
          <w:rFonts w:hint="eastAsia"/>
        </w:rPr>
        <w:t>设备控制器接入</w:t>
      </w:r>
      <w:r>
        <w:rPr>
          <w:rFonts w:hint="eastAsia"/>
        </w:rPr>
        <w:t>BeHive</w:t>
      </w:r>
      <w:r>
        <w:rPr>
          <w:rFonts w:hint="eastAsia"/>
        </w:rPr>
        <w:t>的</w:t>
      </w:r>
      <w:r>
        <w:rPr>
          <w:rFonts w:hint="eastAsia"/>
        </w:rPr>
        <w:t>Device</w:t>
      </w:r>
      <w:r>
        <w:rPr>
          <w:rFonts w:hint="eastAsia"/>
        </w:rPr>
        <w:t>接口后，可以在功能界面中选择</w:t>
      </w:r>
      <w:r>
        <w:rPr>
          <w:rFonts w:hint="eastAsia"/>
        </w:rPr>
        <w:t xml:space="preserve">Device </w:t>
      </w:r>
      <w:del w:id="48" w:author="vincent" w:date="2022-12-16T09:15:00Z">
        <w:r>
          <w:rPr>
            <w:rFonts w:hint="eastAsia"/>
          </w:rPr>
          <w:delText>State</w:delText>
        </w:r>
      </w:del>
      <w:ins w:id="49" w:author="vincent" w:date="2022-12-16T09:15:00Z">
        <w:r>
          <w:rPr>
            <w:rFonts w:hint="eastAsia"/>
          </w:rPr>
          <w:t>List</w:t>
        </w:r>
      </w:ins>
      <w:r>
        <w:rPr>
          <w:rFonts w:hint="eastAsia"/>
        </w:rPr>
        <w:t>，就可以查看当前注册的</w:t>
      </w:r>
      <w:r>
        <w:rPr>
          <w:rFonts w:hint="eastAsia"/>
        </w:rPr>
        <w:t>device</w:t>
      </w:r>
      <w:r>
        <w:rPr>
          <w:rFonts w:hint="eastAsia"/>
        </w:rPr>
        <w:t>的连接情况了。</w:t>
      </w:r>
      <w:r>
        <w:rPr>
          <w:rFonts w:hint="eastAsia"/>
          <w:highlight w:val="yellow"/>
        </w:rPr>
        <w:t>（请添加硬件连接说明，设备控制器连接到</w:t>
      </w:r>
      <w:r>
        <w:rPr>
          <w:rFonts w:hint="eastAsia"/>
          <w:highlight w:val="yellow"/>
        </w:rPr>
        <w:t>Device</w:t>
      </w:r>
      <w:r>
        <w:rPr>
          <w:rFonts w:hint="eastAsia"/>
          <w:highlight w:val="yellow"/>
        </w:rPr>
        <w:t>那个接口的图片，之后再是下面这张图片，左右并列）</w:t>
      </w:r>
    </w:p>
    <w:p w:rsidR="0086731B" w:rsidRDefault="00516283">
      <w:pPr>
        <w:ind w:firstLineChars="200" w:firstLine="420"/>
      </w:pPr>
      <w:bookmarkStart w:id="50" w:name="OLE_LINK8"/>
      <w:r>
        <w:rPr>
          <w:rFonts w:hint="eastAsia"/>
        </w:rPr>
        <w:t xml:space="preserve">User can select the Device </w:t>
      </w:r>
      <w:del w:id="51" w:author="vincent" w:date="2022-12-16T09:15:00Z">
        <w:r>
          <w:rPr>
            <w:rFonts w:hint="eastAsia"/>
          </w:rPr>
          <w:delText>State</w:delText>
        </w:r>
      </w:del>
      <w:ins w:id="52" w:author="vincent" w:date="2022-12-16T09:15:00Z">
        <w:r>
          <w:rPr>
            <w:rFonts w:hint="eastAsia"/>
          </w:rPr>
          <w:t>List</w:t>
        </w:r>
      </w:ins>
      <w:r>
        <w:rPr>
          <w:rFonts w:hint="eastAsia"/>
        </w:rPr>
        <w:t xml:space="preserve"> on the function menu to see the connection status after connecting the device module to the BeHive. </w:t>
      </w:r>
    </w:p>
    <w:bookmarkEnd w:id="50"/>
    <w:p w:rsidR="0086731B" w:rsidRDefault="00516283">
      <w:pPr>
        <w:ind w:firstLine="420"/>
      </w:pPr>
      <w:r>
        <w:rPr>
          <w:rFonts w:hint="eastAsia"/>
          <w:color w:val="FF0000"/>
        </w:rPr>
        <w:lastRenderedPageBreak/>
        <w:t>注意</w:t>
      </w:r>
      <w:r>
        <w:rPr>
          <w:rFonts w:hint="eastAsia"/>
          <w:color w:val="FF0000"/>
        </w:rPr>
        <w:t>:</w:t>
      </w:r>
      <w:r>
        <w:rPr>
          <w:rFonts w:hint="eastAsia"/>
        </w:rPr>
        <w:t xml:space="preserve"> CO2 PPM UP</w:t>
      </w:r>
      <w:r>
        <w:rPr>
          <w:rFonts w:hint="eastAsia"/>
        </w:rPr>
        <w:t>模块（</w:t>
      </w:r>
      <w:r>
        <w:t>BCS-PU</w:t>
      </w:r>
      <w:r>
        <w:rPr>
          <w:rFonts w:hint="eastAsia"/>
        </w:rPr>
        <w:t>）、制冷模块（</w:t>
      </w:r>
      <w:r>
        <w:t>BTS-C</w:t>
      </w:r>
      <w:r>
        <w:rPr>
          <w:rFonts w:hint="eastAsia"/>
        </w:rPr>
        <w:t>）、制暖模块（</w:t>
      </w:r>
      <w:r>
        <w:t>BTS-H</w:t>
      </w:r>
      <w:r>
        <w:rPr>
          <w:rFonts w:hint="eastAsia"/>
        </w:rPr>
        <w:t>）、加湿模块（</w:t>
      </w:r>
      <w:r>
        <w:t>BHS-H</w:t>
      </w:r>
      <w:r>
        <w:rPr>
          <w:rFonts w:hint="eastAsia"/>
        </w:rPr>
        <w:t>）、除湿模块（</w:t>
      </w:r>
      <w:r>
        <w:t>BHS-D</w:t>
      </w:r>
      <w:r>
        <w:rPr>
          <w:rFonts w:hint="eastAsia"/>
        </w:rPr>
        <w:t>）是需要手动长按侧面的按键直到设备的灯一直闪烁才会发送注册命令。</w:t>
      </w:r>
    </w:p>
    <w:p w:rsidR="0086731B" w:rsidRDefault="00516283">
      <w:pPr>
        <w:ind w:firstLine="420"/>
      </w:pPr>
      <w:r>
        <w:rPr>
          <w:rFonts w:hint="eastAsia"/>
        </w:rPr>
        <w:t>NOTE: For the CO2 PPM UP module (BCS-PU), Cooling module (BTS-C), Heating module (BTS-H), Humidifying module (BHS-H), and Dehumidifying module (BHS-D), user need to manually press and hold the button on the side until the indicator of the device blinks to add it to the system.</w:t>
      </w:r>
    </w:p>
    <w:p w:rsidR="0086731B" w:rsidRDefault="0086731B">
      <w:pPr>
        <w:ind w:firstLineChars="200" w:firstLine="420"/>
      </w:pPr>
    </w:p>
    <w:p w:rsidR="0086731B" w:rsidRDefault="00516283">
      <w:r>
        <w:rPr>
          <w:rFonts w:hint="eastAsia"/>
          <w:noProof/>
        </w:rPr>
        <w:drawing>
          <wp:inline distT="0" distB="0" distL="0" distR="0">
            <wp:extent cx="5274310" cy="316484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164840"/>
                    </a:xfrm>
                    <a:prstGeom prst="rect">
                      <a:avLst/>
                    </a:prstGeom>
                  </pic:spPr>
                </pic:pic>
              </a:graphicData>
            </a:graphic>
          </wp:inline>
        </w:drawing>
      </w:r>
    </w:p>
    <w:p w:rsidR="0086731B" w:rsidRDefault="0086731B"/>
    <w:p w:rsidR="0086731B" w:rsidRDefault="00516283">
      <w:pPr>
        <w:pStyle w:val="2"/>
      </w:pPr>
      <w:bookmarkStart w:id="53" w:name="_Toc121835843"/>
      <w:r>
        <w:rPr>
          <w:rFonts w:hint="eastAsia"/>
        </w:rPr>
        <w:t>灯</w:t>
      </w:r>
      <w:ins w:id="54" w:author="vincent" w:date="2022-12-16T09:21:00Z">
        <w:r>
          <w:rPr>
            <w:rFonts w:hint="eastAsia"/>
          </w:rPr>
          <w:t>光</w:t>
        </w:r>
      </w:ins>
      <w:del w:id="55" w:author="vincent" w:date="2022-12-16T09:21:00Z">
        <w:r>
          <w:rPr>
            <w:rFonts w:hint="eastAsia"/>
          </w:rPr>
          <w:delText>具</w:delText>
        </w:r>
      </w:del>
      <w:r>
        <w:rPr>
          <w:rFonts w:hint="eastAsia"/>
        </w:rPr>
        <w:t>控制器安装</w:t>
      </w:r>
      <w:r>
        <w:rPr>
          <w:rFonts w:hint="eastAsia"/>
        </w:rPr>
        <w:t>Lighting Module Installation</w:t>
      </w:r>
      <w:bookmarkEnd w:id="53"/>
    </w:p>
    <w:p w:rsidR="0086731B" w:rsidRDefault="00516283">
      <w:pPr>
        <w:ind w:firstLine="420"/>
      </w:pPr>
      <w:r>
        <w:t>将</w:t>
      </w:r>
      <w:r>
        <w:rPr>
          <w:rFonts w:hint="eastAsia"/>
        </w:rPr>
        <w:t>灯光控制器接到</w:t>
      </w:r>
      <w:r>
        <w:rPr>
          <w:rFonts w:hint="eastAsia"/>
        </w:rPr>
        <w:t>Light</w:t>
      </w:r>
      <w:r>
        <w:rPr>
          <w:rFonts w:hint="eastAsia"/>
        </w:rPr>
        <w:t>接口后，可以在功能界面中选择</w:t>
      </w:r>
      <w:r>
        <w:rPr>
          <w:rFonts w:hint="eastAsia"/>
        </w:rPr>
        <w:t>Light List</w:t>
      </w:r>
      <w:r>
        <w:rPr>
          <w:rFonts w:hint="eastAsia"/>
        </w:rPr>
        <w:t>，进入界面就可以看到已连接的灯光控制器的连接状态。</w:t>
      </w:r>
    </w:p>
    <w:p w:rsidR="0086731B" w:rsidRDefault="00516283">
      <w:pPr>
        <w:ind w:firstLineChars="200" w:firstLine="420"/>
      </w:pPr>
      <w:r>
        <w:rPr>
          <w:rFonts w:hint="eastAsia"/>
        </w:rPr>
        <w:t xml:space="preserve">User can select the Light List on the function menu to see the connection status after connecting the lighting module to the BeHive. </w:t>
      </w:r>
    </w:p>
    <w:p w:rsidR="0086731B" w:rsidRDefault="0086731B">
      <w:pPr>
        <w:ind w:firstLine="420"/>
      </w:pPr>
    </w:p>
    <w:p w:rsidR="0086731B" w:rsidRDefault="00516283">
      <w:pPr>
        <w:pStyle w:val="1"/>
      </w:pPr>
      <w:bookmarkStart w:id="56" w:name="_Toc121835844"/>
      <w:r>
        <w:rPr>
          <w:rFonts w:hint="eastAsia"/>
        </w:rPr>
        <w:t>报警干接点</w:t>
      </w:r>
      <w:r>
        <w:rPr>
          <w:rFonts w:hint="eastAsia"/>
        </w:rPr>
        <w:t xml:space="preserve"> Alarm Dry contact</w:t>
      </w:r>
      <w:bookmarkEnd w:id="56"/>
    </w:p>
    <w:p w:rsidR="0086731B" w:rsidRDefault="00516283">
      <w:pPr>
        <w:ind w:firstLine="420"/>
      </w:pPr>
      <w:r>
        <w:rPr>
          <w:rFonts w:hint="eastAsia"/>
        </w:rPr>
        <w:t>干接点接口位置，该干接点为输出</w:t>
      </w:r>
      <w:r>
        <w:rPr>
          <w:rFonts w:hint="eastAsia"/>
        </w:rPr>
        <w:t>CO2</w:t>
      </w:r>
      <w:r>
        <w:rPr>
          <w:rFonts w:hint="eastAsia"/>
        </w:rPr>
        <w:t>过高</w:t>
      </w:r>
      <w:r>
        <w:rPr>
          <w:rFonts w:hint="eastAsia"/>
        </w:rPr>
        <w:t>/</w:t>
      </w:r>
      <w:r>
        <w:rPr>
          <w:rFonts w:hint="eastAsia"/>
        </w:rPr>
        <w:t>过低报警，要使能该功能请参照《</w:t>
      </w:r>
      <w:r>
        <w:rPr>
          <w:rFonts w:hint="eastAsia"/>
        </w:rPr>
        <w:t>BEHIVE APP</w:t>
      </w:r>
      <w:r>
        <w:rPr>
          <w:rFonts w:hint="eastAsia"/>
        </w:rPr>
        <w:t>使用说明书》。干接点</w:t>
      </w:r>
      <w:r>
        <w:rPr>
          <w:rFonts w:hint="eastAsia"/>
        </w:rPr>
        <w:t>COM</w:t>
      </w:r>
      <w:r>
        <w:rPr>
          <w:rFonts w:hint="eastAsia"/>
        </w:rPr>
        <w:t>为公共端，未报警的情况下</w:t>
      </w:r>
      <w:r>
        <w:rPr>
          <w:rFonts w:hint="eastAsia"/>
        </w:rPr>
        <w:t>NC</w:t>
      </w:r>
      <w:r>
        <w:rPr>
          <w:rFonts w:hint="eastAsia"/>
        </w:rPr>
        <w:t>和</w:t>
      </w:r>
      <w:r>
        <w:rPr>
          <w:rFonts w:hint="eastAsia"/>
        </w:rPr>
        <w:t>COM</w:t>
      </w:r>
      <w:r>
        <w:rPr>
          <w:rFonts w:hint="eastAsia"/>
        </w:rPr>
        <w:t>为导通、</w:t>
      </w:r>
      <w:r>
        <w:rPr>
          <w:rFonts w:hint="eastAsia"/>
        </w:rPr>
        <w:t>NO</w:t>
      </w:r>
      <w:r>
        <w:rPr>
          <w:rFonts w:hint="eastAsia"/>
        </w:rPr>
        <w:t>和</w:t>
      </w:r>
      <w:r>
        <w:rPr>
          <w:rFonts w:hint="eastAsia"/>
        </w:rPr>
        <w:t>COM</w:t>
      </w:r>
      <w:r>
        <w:rPr>
          <w:rFonts w:hint="eastAsia"/>
        </w:rPr>
        <w:t>为不导通，如果输出报警信息时</w:t>
      </w:r>
      <w:r>
        <w:rPr>
          <w:rFonts w:hint="eastAsia"/>
        </w:rPr>
        <w:t>NC</w:t>
      </w:r>
      <w:r>
        <w:rPr>
          <w:rFonts w:hint="eastAsia"/>
        </w:rPr>
        <w:t>和</w:t>
      </w:r>
      <w:r>
        <w:rPr>
          <w:rFonts w:hint="eastAsia"/>
        </w:rPr>
        <w:t>COM</w:t>
      </w:r>
      <w:r>
        <w:rPr>
          <w:rFonts w:hint="eastAsia"/>
        </w:rPr>
        <w:t>为不导通、</w:t>
      </w:r>
      <w:r>
        <w:rPr>
          <w:rFonts w:hint="eastAsia"/>
        </w:rPr>
        <w:t>NO</w:t>
      </w:r>
      <w:r>
        <w:rPr>
          <w:rFonts w:hint="eastAsia"/>
        </w:rPr>
        <w:t>和</w:t>
      </w:r>
      <w:r>
        <w:rPr>
          <w:rFonts w:hint="eastAsia"/>
        </w:rPr>
        <w:t>COM</w:t>
      </w:r>
      <w:r>
        <w:rPr>
          <w:rFonts w:hint="eastAsia"/>
        </w:rPr>
        <w:t>导通。请注意，报警设备只能选择接入</w:t>
      </w:r>
      <w:r>
        <w:rPr>
          <w:rFonts w:hint="eastAsia"/>
        </w:rPr>
        <w:t>NO</w:t>
      </w:r>
      <w:r>
        <w:rPr>
          <w:rFonts w:hint="eastAsia"/>
        </w:rPr>
        <w:t>或者</w:t>
      </w:r>
      <w:r>
        <w:rPr>
          <w:rFonts w:hint="eastAsia"/>
        </w:rPr>
        <w:t>NC</w:t>
      </w:r>
      <w:r>
        <w:rPr>
          <w:rFonts w:hint="eastAsia"/>
        </w:rPr>
        <w:t>。</w:t>
      </w:r>
    </w:p>
    <w:p w:rsidR="0086731B" w:rsidRDefault="00516283">
      <w:pPr>
        <w:ind w:firstLineChars="200" w:firstLine="420"/>
      </w:pPr>
      <w:r>
        <w:rPr>
          <w:rFonts w:hint="eastAsia"/>
        </w:rPr>
        <w:t xml:space="preserve">Alarm Dry contact, this dry contact is for output CO2 high limit/low limit alarm, to enable this function please refer to BEHIVE APP instruction manual. The dry contact COM is the common </w:t>
      </w:r>
      <w:r>
        <w:rPr>
          <w:rFonts w:hint="eastAsia"/>
        </w:rPr>
        <w:lastRenderedPageBreak/>
        <w:t>terminal, if there is no alarm NC and COM are on, NO and COM are not on, if an alarm message is output NC and COM are not on, NO and COM are on. Please note that alarm devices can only be connected to NO or NC.</w:t>
      </w:r>
    </w:p>
    <w:p w:rsidR="0086731B" w:rsidRDefault="00516283">
      <w:pPr>
        <w:pStyle w:val="1"/>
      </w:pPr>
      <w:bookmarkStart w:id="57" w:name="_Toc121835845"/>
      <w:r>
        <w:rPr>
          <w:rFonts w:hint="eastAsia"/>
        </w:rPr>
        <w:t>SD</w:t>
      </w:r>
      <w:r>
        <w:rPr>
          <w:rFonts w:hint="eastAsia"/>
        </w:rPr>
        <w:t>卡</w:t>
      </w:r>
      <w:bookmarkEnd w:id="57"/>
    </w:p>
    <w:p w:rsidR="0086731B" w:rsidRDefault="00516283">
      <w:r>
        <w:t>SD</w:t>
      </w:r>
      <w:r>
        <w:rPr>
          <w:rFonts w:hint="eastAsia"/>
        </w:rPr>
        <w:t>卡存储着</w:t>
      </w:r>
      <w:r>
        <w:rPr>
          <w:rFonts w:hint="eastAsia"/>
        </w:rPr>
        <w:t>BeHive</w:t>
      </w:r>
      <w:r>
        <w:rPr>
          <w:rFonts w:hint="eastAsia"/>
        </w:rPr>
        <w:t>升级固件、设备注册信息等，在正常使用时请保证</w:t>
      </w:r>
      <w:r>
        <w:rPr>
          <w:rFonts w:hint="eastAsia"/>
        </w:rPr>
        <w:t>SD</w:t>
      </w:r>
      <w:r>
        <w:rPr>
          <w:rFonts w:hint="eastAsia"/>
        </w:rPr>
        <w:t>正常插在插槽上。</w:t>
      </w:r>
    </w:p>
    <w:p w:rsidR="0086731B" w:rsidRDefault="00516283">
      <w:r>
        <w:rPr>
          <w:rFonts w:hint="eastAsia"/>
        </w:rPr>
        <w:t>The SD card stores with BeHive firmware, device registration information,etc. Please ensure that the SD card is properly inserted in the slot during the use.</w:t>
      </w:r>
    </w:p>
    <w:p w:rsidR="0086731B" w:rsidRDefault="00516283">
      <w:pPr>
        <w:pStyle w:val="1"/>
      </w:pPr>
      <w:bookmarkStart w:id="58" w:name="_Toc121835846"/>
      <w:r>
        <w:rPr>
          <w:rFonts w:hint="eastAsia"/>
        </w:rPr>
        <w:t>常见问题排查</w:t>
      </w:r>
      <w:r>
        <w:rPr>
          <w:rFonts w:hint="eastAsia"/>
        </w:rPr>
        <w:t xml:space="preserve"> Troubleshooting</w:t>
      </w:r>
      <w:bookmarkEnd w:id="58"/>
    </w:p>
    <w:p w:rsidR="0086731B" w:rsidRDefault="00516283">
      <w:pPr>
        <w:pStyle w:val="2"/>
      </w:pPr>
      <w:bookmarkStart w:id="59" w:name="_Toc121835847"/>
      <w:r>
        <w:rPr>
          <w:rFonts w:hint="eastAsia"/>
        </w:rPr>
        <w:t>传感器添加失败</w:t>
      </w:r>
      <w:r>
        <w:rPr>
          <w:rFonts w:hint="eastAsia"/>
        </w:rPr>
        <w:t>Sensor Installation Failure</w:t>
      </w:r>
      <w:bookmarkEnd w:id="59"/>
    </w:p>
    <w:p w:rsidR="0086731B" w:rsidRDefault="00516283">
      <w:r>
        <w:rPr>
          <w:rFonts w:hint="eastAsia"/>
        </w:rPr>
        <w:tab/>
      </w:r>
      <w:r>
        <w:rPr>
          <w:rFonts w:hint="eastAsia"/>
        </w:rPr>
        <w:t>如果插入设备</w:t>
      </w:r>
      <w:r>
        <w:rPr>
          <w:rFonts w:hint="eastAsia"/>
        </w:rPr>
        <w:t>5</w:t>
      </w:r>
      <w:r>
        <w:rPr>
          <w:rFonts w:hint="eastAsia"/>
        </w:rPr>
        <w:t>秒后看到的相对应的数值仍然显示“</w:t>
      </w:r>
      <w:r>
        <w:rPr>
          <w:rFonts w:hint="eastAsia"/>
        </w:rPr>
        <w:t>--</w:t>
      </w:r>
      <w:r>
        <w:rPr>
          <w:rFonts w:hint="eastAsia"/>
        </w:rPr>
        <w:t>”，说明没有注册成功或者插到错误的接口，如果接口是对的话，请再次插拔</w:t>
      </w:r>
      <w:r>
        <w:rPr>
          <w:rFonts w:hint="eastAsia"/>
        </w:rPr>
        <w:t>485</w:t>
      </w:r>
      <w:r>
        <w:rPr>
          <w:rFonts w:hint="eastAsia"/>
        </w:rPr>
        <w:t>接口。</w:t>
      </w:r>
    </w:p>
    <w:p w:rsidR="0086731B" w:rsidRDefault="00516283">
      <w:pPr>
        <w:ind w:firstLineChars="200" w:firstLine="420"/>
      </w:pPr>
      <w:r>
        <w:rPr>
          <w:rFonts w:hint="eastAsia"/>
        </w:rPr>
        <w:t>Suppose the real-time value does not display on the screen 5 seconds after the sensor is inserted. In that case, it indicates that the sensor is not registered successfully or the sensor is inserted into a wrong port. If the interface is correct, please repeat the installation process.</w:t>
      </w:r>
    </w:p>
    <w:p w:rsidR="0086731B" w:rsidRDefault="00516283">
      <w:pPr>
        <w:pStyle w:val="2"/>
      </w:pPr>
      <w:bookmarkStart w:id="60" w:name="_Toc121835848"/>
      <w:r>
        <w:rPr>
          <w:rFonts w:hint="eastAsia"/>
        </w:rPr>
        <w:t>设备添加失败</w:t>
      </w:r>
      <w:r>
        <w:rPr>
          <w:rFonts w:hint="eastAsia"/>
        </w:rPr>
        <w:t>Device Module Installation Failure</w:t>
      </w:r>
      <w:bookmarkEnd w:id="60"/>
    </w:p>
    <w:p w:rsidR="00DB4657" w:rsidRDefault="00516283">
      <w:pPr>
        <w:ind w:firstLine="420"/>
      </w:pPr>
      <w:r>
        <w:rPr>
          <w:rFonts w:hint="eastAsia"/>
        </w:rPr>
        <w:t>如果接入</w:t>
      </w:r>
      <w:r>
        <w:rPr>
          <w:rFonts w:hint="eastAsia"/>
        </w:rPr>
        <w:t xml:space="preserve">device </w:t>
      </w:r>
      <w:r>
        <w:rPr>
          <w:rFonts w:hint="eastAsia"/>
        </w:rPr>
        <w:t>后发现界面没有出现对应的设备或者设备对应的状态超过</w:t>
      </w:r>
      <w:r>
        <w:rPr>
          <w:rFonts w:hint="eastAsia"/>
        </w:rPr>
        <w:t>10</w:t>
      </w:r>
      <w:r>
        <w:rPr>
          <w:rFonts w:hint="eastAsia"/>
        </w:rPr>
        <w:t>秒仍然显示</w:t>
      </w:r>
      <w:r>
        <w:rPr>
          <w:rFonts w:hint="eastAsia"/>
        </w:rPr>
        <w:t>offline</w:t>
      </w:r>
      <w:r>
        <w:rPr>
          <w:rFonts w:hint="eastAsia"/>
        </w:rPr>
        <w:t>，那么有可能是接错接口或者没有注册成功，在接口正确的情况下重新插拔接口。</w:t>
      </w:r>
    </w:p>
    <w:p w:rsidR="00DB4657" w:rsidRPr="00DB4657" w:rsidRDefault="00DB4657">
      <w:pPr>
        <w:ind w:firstLine="420"/>
        <w:rPr>
          <w:color w:val="FF0000"/>
        </w:rPr>
      </w:pPr>
      <w:r w:rsidRPr="00DB4657">
        <w:rPr>
          <w:rFonts w:hint="eastAsia"/>
          <w:color w:val="FF0000"/>
        </w:rPr>
        <w:t>注意</w:t>
      </w:r>
      <w:r w:rsidRPr="00DB4657">
        <w:rPr>
          <w:rFonts w:hint="eastAsia"/>
          <w:color w:val="FF0000"/>
        </w:rPr>
        <w:t>:</w:t>
      </w:r>
      <w:r w:rsidRPr="00DB4657">
        <w:rPr>
          <w:rFonts w:hint="eastAsia"/>
          <w:color w:val="FF0000"/>
        </w:rPr>
        <w:t>有的控制类如</w:t>
      </w:r>
      <w:r w:rsidRPr="00DB4657">
        <w:rPr>
          <w:rFonts w:hint="eastAsia"/>
          <w:color w:val="FF0000"/>
        </w:rPr>
        <w:t>CO2</w:t>
      </w:r>
      <w:r w:rsidRPr="00DB4657">
        <w:rPr>
          <w:rFonts w:hint="eastAsia"/>
          <w:color w:val="FF0000"/>
        </w:rPr>
        <w:t>发生器（</w:t>
      </w:r>
      <w:r w:rsidRPr="00DB4657">
        <w:rPr>
          <w:rFonts w:hint="eastAsia"/>
          <w:color w:val="FF0000"/>
        </w:rPr>
        <w:t>BCS-PU</w:t>
      </w:r>
      <w:r w:rsidRPr="00DB4657">
        <w:rPr>
          <w:rFonts w:hint="eastAsia"/>
          <w:color w:val="FF0000"/>
        </w:rPr>
        <w:t>）、制冷模块（</w:t>
      </w:r>
      <w:r w:rsidRPr="00DB4657">
        <w:rPr>
          <w:rFonts w:hint="eastAsia"/>
          <w:color w:val="FF0000"/>
        </w:rPr>
        <w:t>BTS-C</w:t>
      </w:r>
      <w:r w:rsidRPr="00DB4657">
        <w:rPr>
          <w:rFonts w:hint="eastAsia"/>
          <w:color w:val="FF0000"/>
        </w:rPr>
        <w:t>）、制暖模块（</w:t>
      </w:r>
      <w:r w:rsidRPr="00DB4657">
        <w:rPr>
          <w:rFonts w:hint="eastAsia"/>
          <w:color w:val="FF0000"/>
        </w:rPr>
        <w:t>BTS-H</w:t>
      </w:r>
      <w:r w:rsidRPr="00DB4657">
        <w:rPr>
          <w:rFonts w:hint="eastAsia"/>
          <w:color w:val="FF0000"/>
        </w:rPr>
        <w:t>）、加湿模块（</w:t>
      </w:r>
      <w:r w:rsidRPr="00DB4657">
        <w:rPr>
          <w:rFonts w:hint="eastAsia"/>
          <w:color w:val="FF0000"/>
        </w:rPr>
        <w:t>BHS-H</w:t>
      </w:r>
      <w:r w:rsidRPr="00DB4657">
        <w:rPr>
          <w:rFonts w:hint="eastAsia"/>
          <w:color w:val="FF0000"/>
        </w:rPr>
        <w:t>）、除湿模块（</w:t>
      </w:r>
      <w:r w:rsidRPr="00DB4657">
        <w:rPr>
          <w:rFonts w:hint="eastAsia"/>
          <w:color w:val="FF0000"/>
        </w:rPr>
        <w:t>BHS-D</w:t>
      </w:r>
      <w:r w:rsidRPr="00DB4657">
        <w:rPr>
          <w:rFonts w:hint="eastAsia"/>
          <w:color w:val="FF0000"/>
        </w:rPr>
        <w:t>）是需要手动长按侧面的按键直到设备的灯一直闪烁才是向</w:t>
      </w:r>
      <w:r w:rsidRPr="00DB4657">
        <w:rPr>
          <w:rFonts w:hint="eastAsia"/>
          <w:color w:val="FF0000"/>
        </w:rPr>
        <w:t>BeHive-E</w:t>
      </w:r>
      <w:r w:rsidRPr="00DB4657">
        <w:rPr>
          <w:rFonts w:hint="eastAsia"/>
          <w:color w:val="FF0000"/>
        </w:rPr>
        <w:t>发送注册命令，否则</w:t>
      </w:r>
      <w:r w:rsidRPr="00DB4657">
        <w:rPr>
          <w:rFonts w:hint="eastAsia"/>
          <w:color w:val="FF0000"/>
        </w:rPr>
        <w:t>BeHive-E</w:t>
      </w:r>
      <w:r w:rsidRPr="00DB4657">
        <w:rPr>
          <w:rFonts w:hint="eastAsia"/>
          <w:color w:val="FF0000"/>
        </w:rPr>
        <w:t>设备上面不会显示注册信息。</w:t>
      </w:r>
    </w:p>
    <w:p w:rsidR="0086731B" w:rsidRPr="00DB4657" w:rsidRDefault="009A535B">
      <w:pPr>
        <w:ind w:firstLine="420"/>
        <w:rPr>
          <w:color w:val="FF0000"/>
        </w:rPr>
      </w:pPr>
      <w:r w:rsidRPr="00DB4657">
        <w:rPr>
          <w:rFonts w:hint="eastAsia"/>
          <w:color w:val="FF0000"/>
        </w:rPr>
        <w:t>如果接入的设备数量累计超过</w:t>
      </w:r>
      <w:r w:rsidRPr="00DB4657">
        <w:rPr>
          <w:rFonts w:hint="eastAsia"/>
          <w:color w:val="FF0000"/>
        </w:rPr>
        <w:t>16</w:t>
      </w:r>
      <w:r w:rsidRPr="00DB4657">
        <w:rPr>
          <w:rFonts w:hint="eastAsia"/>
          <w:color w:val="FF0000"/>
        </w:rPr>
        <w:t>个，需要在手机端或平板上删除不用的设备，才能接入新的设备。</w:t>
      </w:r>
    </w:p>
    <w:p w:rsidR="0086731B" w:rsidRDefault="00516283">
      <w:pPr>
        <w:ind w:firstLineChars="200" w:firstLine="420"/>
      </w:pPr>
      <w:r>
        <w:rPr>
          <w:rFonts w:hint="eastAsia"/>
        </w:rPr>
        <w:t>If there is no corresponding device on the interface after connecting to the device port, or the corresponding status of the device still shows offline for more than 10 seconds, then it may be that the wrong port is connected or the registration is not successful. Please repeat the installation process.</w:t>
      </w:r>
    </w:p>
    <w:p w:rsidR="0086731B" w:rsidRDefault="0086731B">
      <w:pPr>
        <w:ind w:firstLine="420"/>
      </w:pPr>
    </w:p>
    <w:p w:rsidR="0086731B" w:rsidRDefault="00516283">
      <w:pPr>
        <w:pStyle w:val="2"/>
      </w:pPr>
      <w:bookmarkStart w:id="61" w:name="_Toc121835849"/>
      <w:r>
        <w:rPr>
          <w:rFonts w:hint="eastAsia"/>
        </w:rPr>
        <w:lastRenderedPageBreak/>
        <w:t>灯</w:t>
      </w:r>
      <w:ins w:id="62" w:author="vincent" w:date="2022-12-16T09:22:00Z">
        <w:r>
          <w:rPr>
            <w:rFonts w:hint="eastAsia"/>
          </w:rPr>
          <w:t>光控制器</w:t>
        </w:r>
      </w:ins>
      <w:del w:id="63" w:author="vincent" w:date="2022-12-16T09:22:00Z">
        <w:r>
          <w:rPr>
            <w:rFonts w:hint="eastAsia"/>
          </w:rPr>
          <w:delText>具</w:delText>
        </w:r>
      </w:del>
      <w:r>
        <w:rPr>
          <w:rFonts w:hint="eastAsia"/>
        </w:rPr>
        <w:t>添加失败</w:t>
      </w:r>
      <w:r>
        <w:rPr>
          <w:rFonts w:hint="eastAsia"/>
        </w:rPr>
        <w:t>Lighting Module Installation Failure</w:t>
      </w:r>
      <w:bookmarkEnd w:id="61"/>
    </w:p>
    <w:p w:rsidR="0086731B" w:rsidRDefault="00516283">
      <w:pPr>
        <w:ind w:firstLine="420"/>
      </w:pPr>
      <w:r>
        <w:rPr>
          <w:rFonts w:hint="eastAsia"/>
        </w:rPr>
        <w:t>如果接入</w:t>
      </w:r>
      <w:r>
        <w:rPr>
          <w:rFonts w:hint="eastAsia"/>
        </w:rPr>
        <w:t xml:space="preserve">Light </w:t>
      </w:r>
      <w:r>
        <w:rPr>
          <w:rFonts w:hint="eastAsia"/>
        </w:rPr>
        <w:t>后发现界面没有出现对应的灯光设备或者灯光设备对应的状态超过</w:t>
      </w:r>
      <w:r>
        <w:rPr>
          <w:rFonts w:hint="eastAsia"/>
        </w:rPr>
        <w:t>10</w:t>
      </w:r>
      <w:r>
        <w:rPr>
          <w:rFonts w:hint="eastAsia"/>
        </w:rPr>
        <w:t>秒仍然显示</w:t>
      </w:r>
      <w:r>
        <w:rPr>
          <w:rFonts w:hint="eastAsia"/>
        </w:rPr>
        <w:t>offline</w:t>
      </w:r>
      <w:r>
        <w:rPr>
          <w:rFonts w:hint="eastAsia"/>
        </w:rPr>
        <w:t>，那么有可能是接错接口或者没有注册成功，在接口正确的情况下重新插拔接口。</w:t>
      </w:r>
      <w:r w:rsidR="009A535B" w:rsidRPr="00DB4657">
        <w:rPr>
          <w:rFonts w:hint="eastAsia"/>
          <w:color w:val="FF0000"/>
        </w:rPr>
        <w:t>如果接入的设备数量累计超过</w:t>
      </w:r>
      <w:r w:rsidR="009A535B" w:rsidRPr="00DB4657">
        <w:rPr>
          <w:rFonts w:hint="eastAsia"/>
          <w:color w:val="FF0000"/>
        </w:rPr>
        <w:t>2</w:t>
      </w:r>
      <w:r w:rsidR="009A535B" w:rsidRPr="00DB4657">
        <w:rPr>
          <w:rFonts w:hint="eastAsia"/>
          <w:color w:val="FF0000"/>
        </w:rPr>
        <w:t>个，需要在手机端或平板上删除不用的设备，才能接入新的设备。</w:t>
      </w:r>
    </w:p>
    <w:p w:rsidR="0086731B" w:rsidRDefault="00516283">
      <w:pPr>
        <w:ind w:firstLineChars="200" w:firstLine="420"/>
      </w:pPr>
      <w:r>
        <w:rPr>
          <w:rFonts w:hint="eastAsia"/>
        </w:rPr>
        <w:t>If there is no corresponding lighting device on the interface after connecting to Light, or the corresponding status of the lighting device still shows offline for more than 10 seconds, then it may be that the wrong port is connected or the registration is not successful. Please repeat the installation process.</w:t>
      </w:r>
    </w:p>
    <w:p w:rsidR="0086731B" w:rsidRDefault="0086731B"/>
    <w:p w:rsidR="0086731B" w:rsidRDefault="00516283">
      <w:pPr>
        <w:pStyle w:val="1"/>
      </w:pPr>
      <w:bookmarkStart w:id="64" w:name="_Toc121835850"/>
      <w:r>
        <w:rPr>
          <w:rFonts w:hint="eastAsia"/>
        </w:rPr>
        <w:lastRenderedPageBreak/>
        <w:t>BeHive</w:t>
      </w:r>
      <w:r>
        <w:rPr>
          <w:rFonts w:hint="eastAsia"/>
        </w:rPr>
        <w:t>安装说明</w:t>
      </w:r>
      <w:r>
        <w:rPr>
          <w:rFonts w:hint="eastAsia"/>
        </w:rPr>
        <w:t>BeHive Installation Instructions</w:t>
      </w:r>
      <w:bookmarkEnd w:id="64"/>
    </w:p>
    <w:p w:rsidR="0039211E" w:rsidRDefault="0039211E">
      <w:pPr>
        <w:pStyle w:val="2"/>
      </w:pPr>
      <w:bookmarkStart w:id="65" w:name="_Toc121835851"/>
      <w:r w:rsidRPr="0039211E">
        <w:rPr>
          <w:rFonts w:hint="eastAsia"/>
        </w:rPr>
        <w:t>配件清单</w:t>
      </w:r>
    </w:p>
    <w:p w:rsidR="0039211E" w:rsidRDefault="0039211E" w:rsidP="0039211E">
      <w:pPr>
        <w:pStyle w:val="2"/>
        <w:numPr>
          <w:ilvl w:val="0"/>
          <w:numId w:val="0"/>
        </w:numPr>
      </w:pPr>
      <w:r>
        <w:rPr>
          <w:rFonts w:hint="eastAsia"/>
          <w:b w:val="0"/>
          <w:bCs w:val="0"/>
          <w:noProof/>
        </w:rPr>
        <w:drawing>
          <wp:inline distT="0" distB="0" distL="0" distR="0">
            <wp:extent cx="5274310" cy="1684781"/>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274310" cy="1684781"/>
                    </a:xfrm>
                    <a:prstGeom prst="rect">
                      <a:avLst/>
                    </a:prstGeom>
                    <a:noFill/>
                    <a:ln w="9525">
                      <a:noFill/>
                      <a:miter lim="800000"/>
                      <a:headEnd/>
                      <a:tailEnd/>
                    </a:ln>
                  </pic:spPr>
                </pic:pic>
              </a:graphicData>
            </a:graphic>
          </wp:inline>
        </w:drawing>
      </w:r>
    </w:p>
    <w:p w:rsidR="0086731B" w:rsidRDefault="00516283">
      <w:pPr>
        <w:pStyle w:val="2"/>
      </w:pPr>
      <w:r>
        <w:rPr>
          <w:rFonts w:hint="eastAsia"/>
        </w:rPr>
        <w:t>安装方法</w:t>
      </w:r>
      <w:r>
        <w:rPr>
          <w:rFonts w:hint="eastAsia"/>
        </w:rPr>
        <w:t xml:space="preserve">A  Installation method </w:t>
      </w:r>
      <w:bookmarkEnd w:id="65"/>
      <w:r>
        <w:rPr>
          <w:rFonts w:hint="eastAsia"/>
        </w:rPr>
        <w:t>A</w:t>
      </w:r>
    </w:p>
    <w:p w:rsidR="0086731B" w:rsidRDefault="00516283">
      <w:r>
        <w:rPr>
          <w:noProof/>
        </w:rPr>
        <w:drawing>
          <wp:inline distT="0" distB="0" distL="0" distR="0">
            <wp:extent cx="5274310" cy="363410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634105"/>
                    </a:xfrm>
                    <a:prstGeom prst="rect">
                      <a:avLst/>
                    </a:prstGeom>
                  </pic:spPr>
                </pic:pic>
              </a:graphicData>
            </a:graphic>
          </wp:inline>
        </w:drawing>
      </w:r>
    </w:p>
    <w:p w:rsidR="0086731B" w:rsidRDefault="00516283">
      <w:r>
        <w:rPr>
          <w:rFonts w:hint="eastAsia"/>
        </w:rPr>
        <w:t>产品背面用小螺丝锁上挂片</w:t>
      </w:r>
      <w:r>
        <w:rPr>
          <w:rFonts w:hint="eastAsia"/>
        </w:rPr>
        <w:t>,</w:t>
      </w:r>
      <w:r>
        <w:rPr>
          <w:rFonts w:hint="eastAsia"/>
        </w:rPr>
        <w:t>再将挂片通过膨胀锁在墙上即可。</w:t>
      </w:r>
      <w:r>
        <w:br/>
      </w:r>
      <w:r>
        <w:rPr>
          <w:rFonts w:hint="eastAsia"/>
        </w:rPr>
        <w:t>User can lock the BeHive control module with the wall hanger and expansion screws.</w:t>
      </w:r>
    </w:p>
    <w:p w:rsidR="0086731B" w:rsidRDefault="0086731B"/>
    <w:p w:rsidR="0086731B" w:rsidRDefault="0086731B"/>
    <w:p w:rsidR="0086731B" w:rsidRDefault="00516283">
      <w:pPr>
        <w:pStyle w:val="2"/>
      </w:pPr>
      <w:bookmarkStart w:id="66" w:name="_Toc121835852"/>
      <w:r>
        <w:rPr>
          <w:rFonts w:hint="eastAsia"/>
        </w:rPr>
        <w:lastRenderedPageBreak/>
        <w:t>安装方法</w:t>
      </w:r>
      <w:r>
        <w:rPr>
          <w:rFonts w:hint="eastAsia"/>
        </w:rPr>
        <w:t>2 Installation method 2</w:t>
      </w:r>
      <w:bookmarkEnd w:id="66"/>
    </w:p>
    <w:p w:rsidR="0086731B" w:rsidRDefault="00516283">
      <w:r>
        <w:rPr>
          <w:noProof/>
        </w:rPr>
        <w:drawing>
          <wp:inline distT="0" distB="0" distL="0" distR="0">
            <wp:extent cx="5274310" cy="364934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649345"/>
                    </a:xfrm>
                    <a:prstGeom prst="rect">
                      <a:avLst/>
                    </a:prstGeom>
                  </pic:spPr>
                </pic:pic>
              </a:graphicData>
            </a:graphic>
          </wp:inline>
        </w:drawing>
      </w:r>
    </w:p>
    <w:p w:rsidR="0086731B" w:rsidRDefault="0086731B"/>
    <w:p w:rsidR="0086731B" w:rsidRDefault="00516283">
      <w:r>
        <w:rPr>
          <w:rFonts w:hint="eastAsia"/>
        </w:rPr>
        <w:t>产品背面用小螺丝锁上导轨卡扣再将导轨卡扣电控箱的导轨上。</w:t>
      </w:r>
    </w:p>
    <w:p w:rsidR="0086731B" w:rsidRDefault="00516283">
      <w:r>
        <w:rPr>
          <w:rFonts w:hint="eastAsia"/>
        </w:rPr>
        <w:t>For the power distribution cabinet, the user can use the screw to lock the rail clips to the back of the control unit and then snap onto the rail in the distribution cabinet.</w:t>
      </w:r>
    </w:p>
    <w:p w:rsidR="0086731B" w:rsidRDefault="00516283">
      <w:pPr>
        <w:pStyle w:val="2"/>
      </w:pPr>
      <w:bookmarkStart w:id="67" w:name="_Toc121835853"/>
      <w:r>
        <w:rPr>
          <w:rFonts w:hint="eastAsia"/>
        </w:rPr>
        <w:lastRenderedPageBreak/>
        <w:t>安装方法</w:t>
      </w:r>
      <w:r>
        <w:rPr>
          <w:rFonts w:hint="eastAsia"/>
        </w:rPr>
        <w:t>3 Installation method 3</w:t>
      </w:r>
      <w:bookmarkEnd w:id="67"/>
    </w:p>
    <w:p w:rsidR="0086731B" w:rsidRDefault="00516283">
      <w:r>
        <w:rPr>
          <w:rFonts w:hint="eastAsia"/>
          <w:noProof/>
        </w:rPr>
        <w:drawing>
          <wp:inline distT="0" distB="0" distL="0" distR="0">
            <wp:extent cx="5274310" cy="335026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350260"/>
                    </a:xfrm>
                    <a:prstGeom prst="rect">
                      <a:avLst/>
                    </a:prstGeom>
                  </pic:spPr>
                </pic:pic>
              </a:graphicData>
            </a:graphic>
          </wp:inline>
        </w:drawing>
      </w:r>
    </w:p>
    <w:p w:rsidR="0086731B" w:rsidRDefault="00516283">
      <w:pPr>
        <w:widowControl/>
        <w:jc w:val="left"/>
      </w:pPr>
      <w:r>
        <w:rPr>
          <w:rFonts w:hint="eastAsia"/>
        </w:rPr>
        <w:t>墙上锁好膨胀螺丝套装将产品挂上去即可。</w:t>
      </w:r>
    </w:p>
    <w:p w:rsidR="0086731B" w:rsidRDefault="00516283">
      <w:pPr>
        <w:widowControl/>
        <w:jc w:val="left"/>
      </w:pPr>
      <w:r>
        <w:rPr>
          <w:rFonts w:hint="eastAsia"/>
        </w:rPr>
        <w:t>User can lock the expansion screw set on the wall and hang the product.</w:t>
      </w:r>
      <w:r>
        <w:br/>
      </w:r>
      <w:r>
        <w:br w:type="page"/>
      </w:r>
    </w:p>
    <w:p w:rsidR="0086731B" w:rsidRDefault="00516283">
      <w:pPr>
        <w:pStyle w:val="1"/>
      </w:pPr>
      <w:bookmarkStart w:id="68" w:name="_Toc121835854"/>
      <w:r>
        <w:rPr>
          <w:rFonts w:hint="eastAsia"/>
        </w:rPr>
        <w:lastRenderedPageBreak/>
        <w:t>附录</w:t>
      </w:r>
      <w:r>
        <w:rPr>
          <w:rFonts w:hint="eastAsia"/>
        </w:rPr>
        <w:t xml:space="preserve">: </w:t>
      </w:r>
      <w:r>
        <w:rPr>
          <w:rFonts w:hint="eastAsia"/>
        </w:rPr>
        <w:t>手机</w:t>
      </w:r>
      <w:r>
        <w:rPr>
          <w:rFonts w:hint="eastAsia"/>
        </w:rPr>
        <w:t xml:space="preserve"> APP</w:t>
      </w:r>
      <w:r>
        <w:rPr>
          <w:rFonts w:hint="eastAsia"/>
        </w:rPr>
        <w:t>使用说明书</w:t>
      </w:r>
      <w:bookmarkEnd w:id="68"/>
    </w:p>
    <w:p w:rsidR="0086731B" w:rsidRDefault="00D71466">
      <w:pPr>
        <w:spacing w:line="720" w:lineRule="auto"/>
        <w:jc w:val="right"/>
        <w:rPr>
          <w:rFonts w:ascii="新宋体" w:eastAsia="新宋体" w:hAnsi="新宋体" w:cs="Courier New"/>
          <w:b/>
          <w:sz w:val="36"/>
        </w:rPr>
      </w:pPr>
      <w:r w:rsidRPr="00D71466">
        <w:rPr>
          <w:rFonts w:ascii="新宋体" w:eastAsia="新宋体" w:hAnsi="新宋体" w:cs="Courier New"/>
          <w:b/>
          <w:sz w:val="20"/>
        </w:rPr>
        <w:pict>
          <v:line id="_x0000_s1052" style="position:absolute;left:0;text-align:left;z-index:251684864" from="-6pt,24.45pt" to="426pt,24.45pt" o:gfxdata="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dqB3b1wAAAAkBAAAPAAAAAAAAAAEAIAAAACIAAABkcnMvZG93bnJldi54bWxQSwECFAAUAAAA&#10;CACHTuJAklTDFe8BAADbAwAADgAAAAAAAAABACAAAAAmAQAAZHJzL2Uyb0RvYy54bWxQSwUGAAAA&#10;AAYABgBZAQAAhwUAAAAA&#10;" strokeweight="2.25pt"/>
        </w:pict>
      </w:r>
    </w:p>
    <w:p w:rsidR="0086731B" w:rsidRDefault="00516283">
      <w:pPr>
        <w:pStyle w:val="1"/>
        <w:spacing w:before="120" w:after="120" w:line="360" w:lineRule="auto"/>
        <w:rPr>
          <w:sz w:val="30"/>
          <w:szCs w:val="30"/>
        </w:rPr>
      </w:pPr>
      <w:bookmarkStart w:id="69" w:name="_Toc30281"/>
      <w:bookmarkStart w:id="70" w:name="_Toc121835855"/>
      <w:r>
        <w:rPr>
          <w:rFonts w:hint="eastAsia"/>
          <w:sz w:val="30"/>
          <w:szCs w:val="30"/>
        </w:rPr>
        <w:t>前期准</w:t>
      </w:r>
      <w:bookmarkEnd w:id="69"/>
      <w:r>
        <w:rPr>
          <w:rFonts w:hint="eastAsia"/>
          <w:sz w:val="30"/>
          <w:szCs w:val="30"/>
        </w:rPr>
        <w:t>备</w:t>
      </w:r>
      <w:r>
        <w:rPr>
          <w:rFonts w:hint="eastAsia"/>
          <w:sz w:val="30"/>
          <w:szCs w:val="30"/>
        </w:rPr>
        <w:t xml:space="preserve"> Registration</w:t>
      </w:r>
      <w:bookmarkEnd w:id="70"/>
    </w:p>
    <w:p w:rsidR="0086731B" w:rsidRDefault="00516283">
      <w:pPr>
        <w:pStyle w:val="2"/>
        <w:spacing w:line="360" w:lineRule="auto"/>
        <w:rPr>
          <w:rFonts w:ascii="宋体" w:eastAsia="宋体" w:hAnsi="宋体"/>
          <w:sz w:val="24"/>
          <w:szCs w:val="24"/>
        </w:rPr>
      </w:pPr>
      <w:bookmarkStart w:id="71" w:name="_Toc3575"/>
      <w:bookmarkStart w:id="72" w:name="_Toc121835856"/>
      <w:bookmarkStart w:id="73" w:name="_Toc1573623"/>
      <w:r>
        <w:rPr>
          <w:rFonts w:ascii="宋体" w:eastAsia="宋体" w:hAnsi="宋体" w:hint="eastAsia"/>
          <w:sz w:val="24"/>
          <w:szCs w:val="24"/>
        </w:rPr>
        <w:t>APP下载</w:t>
      </w:r>
      <w:bookmarkEnd w:id="71"/>
      <w:r>
        <w:rPr>
          <w:rFonts w:ascii="宋体" w:eastAsia="宋体" w:hAnsi="宋体" w:hint="eastAsia"/>
          <w:sz w:val="24"/>
          <w:szCs w:val="24"/>
        </w:rPr>
        <w:t xml:space="preserve"> APP Download</w:t>
      </w:r>
      <w:bookmarkEnd w:id="72"/>
    </w:p>
    <w:p w:rsidR="0086731B" w:rsidRDefault="00516283">
      <w:pPr>
        <w:rPr>
          <w:rFonts w:ascii="宋体" w:eastAsia="宋体" w:hAnsi="宋体" w:cs="宋体"/>
          <w:sz w:val="24"/>
          <w:szCs w:val="24"/>
        </w:rPr>
      </w:pPr>
      <w:r>
        <w:rPr>
          <w:rFonts w:ascii="宋体" w:eastAsia="宋体" w:hAnsi="宋体" w:cs="宋体"/>
          <w:noProof/>
          <w:sz w:val="24"/>
          <w:szCs w:val="24"/>
        </w:rPr>
        <w:drawing>
          <wp:inline distT="0" distB="0" distL="114300" distR="114300">
            <wp:extent cx="2920365" cy="2920365"/>
            <wp:effectExtent l="0" t="0" r="13335" b="1333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21" cstate="print"/>
                    <a:stretch>
                      <a:fillRect/>
                    </a:stretch>
                  </pic:blipFill>
                  <pic:spPr>
                    <a:xfrm>
                      <a:off x="0" y="0"/>
                      <a:ext cx="2920365" cy="2920365"/>
                    </a:xfrm>
                    <a:prstGeom prst="rect">
                      <a:avLst/>
                    </a:prstGeom>
                    <a:noFill/>
                    <a:ln w="9525">
                      <a:noFill/>
                    </a:ln>
                  </pic:spPr>
                </pic:pic>
              </a:graphicData>
            </a:graphic>
          </wp:inline>
        </w:drawing>
      </w:r>
    </w:p>
    <w:p w:rsidR="0086731B" w:rsidRDefault="00516283">
      <w:pPr>
        <w:rPr>
          <w:rFonts w:ascii="宋体" w:eastAsia="宋体" w:hAnsi="宋体" w:cs="宋体"/>
          <w:sz w:val="24"/>
          <w:szCs w:val="24"/>
        </w:rPr>
      </w:pPr>
      <w:r>
        <w:rPr>
          <w:rFonts w:ascii="宋体" w:eastAsia="宋体" w:hAnsi="宋体" w:cs="宋体"/>
          <w:noProof/>
          <w:sz w:val="24"/>
          <w:szCs w:val="24"/>
        </w:rPr>
        <w:drawing>
          <wp:inline distT="0" distB="0" distL="114300" distR="114300">
            <wp:extent cx="2917825" cy="2917825"/>
            <wp:effectExtent l="0" t="0" r="15875" b="15875"/>
            <wp:docPr id="5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descr="IMG_256"/>
                    <pic:cNvPicPr>
                      <a:picLocks noChangeAspect="1"/>
                    </pic:cNvPicPr>
                  </pic:nvPicPr>
                  <pic:blipFill>
                    <a:blip r:embed="rId22" cstate="print"/>
                    <a:stretch>
                      <a:fillRect/>
                    </a:stretch>
                  </pic:blipFill>
                  <pic:spPr>
                    <a:xfrm>
                      <a:off x="0" y="0"/>
                      <a:ext cx="2917825" cy="2917825"/>
                    </a:xfrm>
                    <a:prstGeom prst="rect">
                      <a:avLst/>
                    </a:prstGeom>
                    <a:noFill/>
                    <a:ln w="9525">
                      <a:noFill/>
                    </a:ln>
                  </pic:spPr>
                </pic:pic>
              </a:graphicData>
            </a:graphic>
          </wp:inline>
        </w:drawing>
      </w:r>
    </w:p>
    <w:p w:rsidR="0086731B" w:rsidRDefault="00516283">
      <w:pPr>
        <w:pStyle w:val="2"/>
        <w:spacing w:line="360" w:lineRule="auto"/>
        <w:rPr>
          <w:rFonts w:ascii="宋体" w:eastAsia="宋体" w:hAnsi="宋体"/>
          <w:sz w:val="24"/>
          <w:szCs w:val="24"/>
        </w:rPr>
      </w:pPr>
      <w:bookmarkStart w:id="74" w:name="_Toc17167"/>
      <w:bookmarkStart w:id="75" w:name="_Toc121835857"/>
      <w:r>
        <w:rPr>
          <w:rFonts w:ascii="宋体" w:eastAsia="宋体" w:hAnsi="宋体" w:hint="eastAsia"/>
          <w:sz w:val="24"/>
          <w:szCs w:val="24"/>
        </w:rPr>
        <w:lastRenderedPageBreak/>
        <w:t>注册APP账号</w:t>
      </w:r>
      <w:bookmarkEnd w:id="74"/>
      <w:r>
        <w:rPr>
          <w:rFonts w:ascii="宋体" w:eastAsia="宋体" w:hAnsi="宋体" w:hint="eastAsia"/>
          <w:sz w:val="24"/>
          <w:szCs w:val="24"/>
        </w:rPr>
        <w:t xml:space="preserve"> Account Registration</w:t>
      </w:r>
      <w:bookmarkEnd w:id="75"/>
    </w:p>
    <w:p w:rsidR="0086731B" w:rsidRDefault="00516283">
      <w:pPr>
        <w:jc w:val="left"/>
      </w:pPr>
      <w:r>
        <w:rPr>
          <w:rFonts w:hint="eastAsia"/>
        </w:rPr>
        <w:t>登录界面点击</w:t>
      </w:r>
      <w:r>
        <w:rPr>
          <w:rFonts w:hint="eastAsia"/>
        </w:rPr>
        <w:t>[</w:t>
      </w:r>
      <w:r>
        <w:rPr>
          <w:rFonts w:hint="eastAsia"/>
        </w:rPr>
        <w:t>快速注册</w:t>
      </w:r>
      <w:r>
        <w:rPr>
          <w:rFonts w:hint="eastAsia"/>
        </w:rPr>
        <w:t xml:space="preserve">] </w:t>
      </w:r>
      <w:r>
        <w:rPr>
          <w:rFonts w:ascii="Calibri" w:hAnsi="Calibri" w:cs="Calibri"/>
        </w:rPr>
        <w:t>Tap [Registration] on the login Page</w:t>
      </w:r>
    </w:p>
    <w:p w:rsidR="0086731B" w:rsidRDefault="00516283">
      <w:r>
        <w:rPr>
          <w:noProof/>
        </w:rPr>
        <w:drawing>
          <wp:inline distT="0" distB="0" distL="114300" distR="114300">
            <wp:extent cx="3800475" cy="3219450"/>
            <wp:effectExtent l="0" t="0" r="952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cstate="print"/>
                    <a:stretch>
                      <a:fillRect/>
                    </a:stretch>
                  </pic:blipFill>
                  <pic:spPr>
                    <a:xfrm>
                      <a:off x="0" y="0"/>
                      <a:ext cx="3800475" cy="3219450"/>
                    </a:xfrm>
                    <a:prstGeom prst="rect">
                      <a:avLst/>
                    </a:prstGeom>
                    <a:noFill/>
                    <a:ln>
                      <a:noFill/>
                    </a:ln>
                  </pic:spPr>
                </pic:pic>
              </a:graphicData>
            </a:graphic>
          </wp:inline>
        </w:drawing>
      </w:r>
    </w:p>
    <w:p w:rsidR="0086731B" w:rsidRDefault="0086731B">
      <w:pPr>
        <w:rPr>
          <w:rFonts w:eastAsia="宋体"/>
        </w:rPr>
      </w:pPr>
    </w:p>
    <w:p w:rsidR="0086731B" w:rsidRDefault="00516283">
      <w:pPr>
        <w:rPr>
          <w:rFonts w:ascii="Times New Roman" w:hAnsi="Times New Roman" w:cs="Times New Roman"/>
        </w:rPr>
      </w:pPr>
      <w:r>
        <w:rPr>
          <w:rFonts w:ascii="Times New Roman" w:hAnsi="Times New Roman" w:cs="Times New Roman"/>
        </w:rPr>
        <w:t>输入用户名密码邮箱，</w:t>
      </w:r>
      <w:r>
        <w:rPr>
          <w:rFonts w:cs="Times New Roman" w:hint="eastAsia"/>
        </w:rPr>
        <w:t>系统会自动</w:t>
      </w:r>
      <w:r>
        <w:rPr>
          <w:rFonts w:ascii="Times New Roman" w:hAnsi="Times New Roman" w:cs="Times New Roman"/>
        </w:rPr>
        <w:t>发送验证码</w:t>
      </w:r>
      <w:r>
        <w:rPr>
          <w:rFonts w:cs="Times New Roman" w:hint="eastAsia"/>
        </w:rPr>
        <w:t>到您提供的邮箱</w:t>
      </w:r>
      <w:r>
        <w:rPr>
          <w:rFonts w:ascii="Times New Roman" w:hAnsi="Times New Roman" w:cs="Times New Roman"/>
        </w:rPr>
        <w:t>，</w:t>
      </w:r>
      <w:r>
        <w:rPr>
          <w:rFonts w:cs="Times New Roman" w:hint="eastAsia"/>
          <w:u w:val="single"/>
        </w:rPr>
        <w:t>(</w:t>
      </w:r>
      <w:r>
        <w:rPr>
          <w:rFonts w:ascii="Times New Roman" w:hAnsi="Times New Roman" w:cs="Times New Roman"/>
          <w:u w:val="single"/>
        </w:rPr>
        <w:t>进邮箱收取验证码，并进行后续的注册操作</w:t>
      </w:r>
      <w:r>
        <w:rPr>
          <w:rFonts w:cs="Times New Roman" w:hint="eastAsia"/>
          <w:u w:val="single"/>
        </w:rPr>
        <w:t>)</w:t>
      </w:r>
      <w:r>
        <w:rPr>
          <w:rFonts w:cs="Times New Roman" w:hint="eastAsia"/>
        </w:rPr>
        <w:t>使用邮箱里的验证码</w:t>
      </w:r>
      <w:r>
        <w:rPr>
          <w:rFonts w:cs="Times New Roman" w:hint="eastAsia"/>
        </w:rPr>
        <w:t>(</w:t>
      </w:r>
      <w:r>
        <w:rPr>
          <w:rFonts w:cs="Times New Roman" w:hint="eastAsia"/>
        </w:rPr>
        <w:t>可能在垃圾邮箱</w:t>
      </w:r>
      <w:r>
        <w:rPr>
          <w:rFonts w:cs="Times New Roman" w:hint="eastAsia"/>
        </w:rPr>
        <w:t>)</w:t>
      </w:r>
      <w:r>
        <w:rPr>
          <w:rFonts w:ascii="Times New Roman" w:hAnsi="Times New Roman" w:cs="Times New Roman"/>
        </w:rPr>
        <w:t>，</w:t>
      </w:r>
      <w:r>
        <w:rPr>
          <w:rFonts w:cs="Times New Roman" w:hint="eastAsia"/>
        </w:rPr>
        <w:t>验证后完成注册</w:t>
      </w:r>
      <w:r>
        <w:rPr>
          <w:rFonts w:cs="Times New Roman"/>
        </w:rPr>
        <w:t>，</w:t>
      </w:r>
      <w:r>
        <w:rPr>
          <w:rFonts w:ascii="Times New Roman" w:hAnsi="Times New Roman" w:cs="Times New Roman"/>
        </w:rPr>
        <w:t>注册成功后登录</w:t>
      </w:r>
      <w:r>
        <w:rPr>
          <w:rFonts w:ascii="Times New Roman" w:hAnsi="Times New Roman" w:cs="Times New Roman"/>
        </w:rPr>
        <w:t>APP</w:t>
      </w:r>
      <w:r>
        <w:rPr>
          <w:rFonts w:ascii="Times New Roman" w:hAnsi="Times New Roman" w:cs="Times New Roman"/>
        </w:rPr>
        <w:t>。</w:t>
      </w:r>
    </w:p>
    <w:p w:rsidR="0086731B" w:rsidRDefault="00516283">
      <w:pPr>
        <w:rPr>
          <w:rFonts w:ascii="Times New Roman" w:hAnsi="Times New Roman" w:cs="Times New Roman"/>
        </w:rPr>
      </w:pPr>
      <w:r>
        <w:rPr>
          <w:rFonts w:ascii="Calibri" w:hAnsi="Calibri" w:cs="Calibri"/>
        </w:rPr>
        <w:t>Enter the Username,Password and Email, the system will automatically send the verification code to the Email you provide, use the verification code in the mailbox (may be in the spam box), verify and complete the registration, login to the APP after successful registration.</w:t>
      </w:r>
    </w:p>
    <w:p w:rsidR="0086731B" w:rsidRDefault="00516283">
      <w:r>
        <w:rPr>
          <w:noProof/>
        </w:rPr>
        <w:drawing>
          <wp:inline distT="0" distB="0" distL="114300" distR="114300">
            <wp:extent cx="2398395" cy="3217545"/>
            <wp:effectExtent l="0" t="0" r="1905" b="190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4" cstate="print"/>
                    <a:stretch>
                      <a:fillRect/>
                    </a:stretch>
                  </pic:blipFill>
                  <pic:spPr>
                    <a:xfrm>
                      <a:off x="0" y="0"/>
                      <a:ext cx="2398395" cy="3217545"/>
                    </a:xfrm>
                    <a:prstGeom prst="rect">
                      <a:avLst/>
                    </a:prstGeom>
                    <a:noFill/>
                    <a:ln>
                      <a:noFill/>
                    </a:ln>
                  </pic:spPr>
                </pic:pic>
              </a:graphicData>
            </a:graphic>
          </wp:inline>
        </w:drawing>
      </w:r>
    </w:p>
    <w:p w:rsidR="0086731B" w:rsidRDefault="00516283">
      <w:pPr>
        <w:pStyle w:val="1"/>
        <w:spacing w:before="120" w:after="120" w:line="360" w:lineRule="auto"/>
        <w:rPr>
          <w:sz w:val="30"/>
          <w:szCs w:val="30"/>
        </w:rPr>
      </w:pPr>
      <w:bookmarkStart w:id="76" w:name="_Toc6158"/>
      <w:bookmarkStart w:id="77" w:name="_Toc121835858"/>
      <w:bookmarkEnd w:id="73"/>
      <w:r>
        <w:rPr>
          <w:rFonts w:hint="eastAsia"/>
          <w:sz w:val="30"/>
          <w:szCs w:val="30"/>
        </w:rPr>
        <w:lastRenderedPageBreak/>
        <w:t>绑定设备</w:t>
      </w:r>
      <w:bookmarkEnd w:id="76"/>
      <w:r>
        <w:rPr>
          <w:rFonts w:ascii="Calibri" w:hAnsi="Calibri" w:cs="Calibri"/>
          <w:sz w:val="24"/>
          <w:szCs w:val="24"/>
        </w:rPr>
        <w:t>Binding Devices</w:t>
      </w:r>
      <w:bookmarkEnd w:id="77"/>
    </w:p>
    <w:p w:rsidR="0086731B" w:rsidRDefault="00516283">
      <w:pPr>
        <w:ind w:firstLineChars="200" w:firstLine="420"/>
      </w:pPr>
      <w:r>
        <w:rPr>
          <w:rFonts w:ascii="Calibri" w:hAnsi="Calibri" w:cs="Calibri"/>
        </w:rPr>
        <w:t xml:space="preserve"> BeHive-E</w:t>
      </w:r>
      <w:r>
        <w:rPr>
          <w:rFonts w:hint="eastAsia"/>
        </w:rPr>
        <w:t>设备插上网线，选择</w:t>
      </w:r>
      <w:r>
        <w:rPr>
          <w:rFonts w:hint="eastAsia"/>
        </w:rPr>
        <w:t>QR Code</w:t>
      </w:r>
      <w:r>
        <w:rPr>
          <w:rFonts w:hint="eastAsia"/>
        </w:rPr>
        <w:t>，按确认键。</w:t>
      </w:r>
    </w:p>
    <w:p w:rsidR="0086731B" w:rsidRDefault="00516283">
      <w:pPr>
        <w:ind w:firstLineChars="200" w:firstLine="420"/>
        <w:rPr>
          <w:rFonts w:ascii="Calibri" w:hAnsi="Calibri" w:cs="Calibri"/>
        </w:rPr>
      </w:pPr>
      <w:r>
        <w:rPr>
          <w:rFonts w:ascii="Calibri" w:hAnsi="Calibri" w:cs="Calibri"/>
        </w:rPr>
        <w:t>Connect the BeHive-E to the cable, select QR Code, and press the OK.</w:t>
      </w:r>
    </w:p>
    <w:p w:rsidR="0086731B" w:rsidRDefault="0086731B">
      <w:pPr>
        <w:ind w:firstLineChars="200" w:firstLine="420"/>
      </w:pPr>
    </w:p>
    <w:p w:rsidR="0086731B" w:rsidRDefault="00516283">
      <w:pPr>
        <w:ind w:firstLineChars="200" w:firstLine="420"/>
      </w:pPr>
      <w:r>
        <w:rPr>
          <w:rFonts w:hint="eastAsia"/>
          <w:noProof/>
        </w:rPr>
        <w:drawing>
          <wp:inline distT="0" distB="0" distL="114300" distR="114300">
            <wp:extent cx="4123690" cy="5496560"/>
            <wp:effectExtent l="0" t="0" r="8890" b="10160"/>
            <wp:docPr id="40" name="图片 40" descr="96c29036cb6881d4930753d506be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6c29036cb6881d4930753d506bebee"/>
                    <pic:cNvPicPr>
                      <a:picLocks noChangeAspect="1"/>
                    </pic:cNvPicPr>
                  </pic:nvPicPr>
                  <pic:blipFill>
                    <a:blip r:embed="rId25" cstate="print"/>
                    <a:stretch>
                      <a:fillRect/>
                    </a:stretch>
                  </pic:blipFill>
                  <pic:spPr>
                    <a:xfrm rot="16200000">
                      <a:off x="0" y="0"/>
                      <a:ext cx="4123690" cy="5496560"/>
                    </a:xfrm>
                    <a:prstGeom prst="rect">
                      <a:avLst/>
                    </a:prstGeom>
                  </pic:spPr>
                </pic:pic>
              </a:graphicData>
            </a:graphic>
          </wp:inline>
        </w:drawing>
      </w:r>
    </w:p>
    <w:p w:rsidR="0086731B" w:rsidRDefault="00516283">
      <w:pPr>
        <w:ind w:firstLineChars="200" w:firstLine="420"/>
      </w:pPr>
      <w:r>
        <w:rPr>
          <w:rFonts w:hint="eastAsia"/>
          <w:noProof/>
        </w:rPr>
        <w:lastRenderedPageBreak/>
        <w:drawing>
          <wp:inline distT="0" distB="0" distL="114300" distR="114300">
            <wp:extent cx="3971290" cy="5293360"/>
            <wp:effectExtent l="0" t="0" r="2540" b="10160"/>
            <wp:docPr id="41" name="图片 41" descr="fb5456d3f64330874c32a97e027b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b5456d3f64330874c32a97e027b1f2"/>
                    <pic:cNvPicPr>
                      <a:picLocks noChangeAspect="1"/>
                    </pic:cNvPicPr>
                  </pic:nvPicPr>
                  <pic:blipFill>
                    <a:blip r:embed="rId26" cstate="print"/>
                    <a:stretch>
                      <a:fillRect/>
                    </a:stretch>
                  </pic:blipFill>
                  <pic:spPr>
                    <a:xfrm rot="16200000">
                      <a:off x="0" y="0"/>
                      <a:ext cx="3971290" cy="5293360"/>
                    </a:xfrm>
                    <a:prstGeom prst="rect">
                      <a:avLst/>
                    </a:prstGeom>
                  </pic:spPr>
                </pic:pic>
              </a:graphicData>
            </a:graphic>
          </wp:inline>
        </w:drawing>
      </w:r>
    </w:p>
    <w:p w:rsidR="0086731B" w:rsidRDefault="0086731B"/>
    <w:p w:rsidR="0086731B" w:rsidRDefault="00516283">
      <w:pPr>
        <w:ind w:firstLineChars="200" w:firstLine="420"/>
      </w:pPr>
      <w:r>
        <w:rPr>
          <w:rFonts w:hint="eastAsia"/>
        </w:rPr>
        <w:t>在上方获取到设备二维码后，打开手机</w:t>
      </w:r>
      <w:r>
        <w:rPr>
          <w:rFonts w:hint="eastAsia"/>
        </w:rPr>
        <w:t>APP</w:t>
      </w:r>
      <w:r>
        <w:rPr>
          <w:rFonts w:hint="eastAsia"/>
        </w:rPr>
        <w:t>，点右上角进入扫一扫页面并扫描上方的二维码。</w:t>
      </w:r>
    </w:p>
    <w:p w:rsidR="0086731B" w:rsidRDefault="00516283">
      <w:pPr>
        <w:ind w:firstLineChars="200" w:firstLine="420"/>
        <w:rPr>
          <w:rFonts w:ascii="Calibri" w:eastAsia="宋体" w:hAnsi="Calibri" w:cs="Calibri"/>
        </w:rPr>
      </w:pPr>
      <w:r>
        <w:rPr>
          <w:rFonts w:ascii="Calibri" w:hAnsi="Calibri" w:cs="Calibri"/>
        </w:rPr>
        <w:t>After getting the device QR code, tap the plus sign on upper right corner of mobile app, use the scan function to scan the QR code.</w:t>
      </w:r>
    </w:p>
    <w:p w:rsidR="0086731B" w:rsidRDefault="0086731B">
      <w:pPr>
        <w:ind w:firstLineChars="200" w:firstLine="420"/>
        <w:rPr>
          <w:rFonts w:eastAsia="宋体"/>
        </w:rPr>
      </w:pPr>
    </w:p>
    <w:p w:rsidR="0086731B" w:rsidRDefault="00516283">
      <w:r>
        <w:rPr>
          <w:noProof/>
        </w:rPr>
        <w:lastRenderedPageBreak/>
        <w:drawing>
          <wp:inline distT="0" distB="0" distL="114300" distR="114300">
            <wp:extent cx="3838575" cy="3038475"/>
            <wp:effectExtent l="0" t="0" r="9525" b="9525"/>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27" cstate="print"/>
                    <a:stretch>
                      <a:fillRect/>
                    </a:stretch>
                  </pic:blipFill>
                  <pic:spPr>
                    <a:xfrm>
                      <a:off x="0" y="0"/>
                      <a:ext cx="3838575" cy="3038475"/>
                    </a:xfrm>
                    <a:prstGeom prst="rect">
                      <a:avLst/>
                    </a:prstGeom>
                    <a:noFill/>
                    <a:ln>
                      <a:noFill/>
                    </a:ln>
                  </pic:spPr>
                </pic:pic>
              </a:graphicData>
            </a:graphic>
          </wp:inline>
        </w:drawing>
      </w:r>
    </w:p>
    <w:p w:rsidR="0086731B" w:rsidRDefault="00516283">
      <w:r>
        <w:rPr>
          <w:noProof/>
        </w:rPr>
        <w:drawing>
          <wp:inline distT="0" distB="0" distL="114300" distR="114300">
            <wp:extent cx="3121025" cy="4875530"/>
            <wp:effectExtent l="0" t="0" r="3175" b="1270"/>
            <wp:docPr id="3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
                    <pic:cNvPicPr>
                      <a:picLocks noChangeAspect="1"/>
                    </pic:cNvPicPr>
                  </pic:nvPicPr>
                  <pic:blipFill>
                    <a:blip r:embed="rId28" cstate="print"/>
                    <a:stretch>
                      <a:fillRect/>
                    </a:stretch>
                  </pic:blipFill>
                  <pic:spPr>
                    <a:xfrm>
                      <a:off x="0" y="0"/>
                      <a:ext cx="3121025" cy="4875530"/>
                    </a:xfrm>
                    <a:prstGeom prst="rect">
                      <a:avLst/>
                    </a:prstGeom>
                    <a:noFill/>
                    <a:ln>
                      <a:noFill/>
                    </a:ln>
                  </pic:spPr>
                </pic:pic>
              </a:graphicData>
            </a:graphic>
          </wp:inline>
        </w:drawing>
      </w:r>
    </w:p>
    <w:p w:rsidR="0086731B" w:rsidRDefault="0086731B"/>
    <w:p w:rsidR="0086731B" w:rsidRDefault="0086731B"/>
    <w:p w:rsidR="0086731B" w:rsidRDefault="00516283">
      <w:r>
        <w:rPr>
          <w:rFonts w:hint="eastAsia"/>
        </w:rPr>
        <w:t>扫码或手动添加后，点击“设备未绑定”：</w:t>
      </w:r>
    </w:p>
    <w:p w:rsidR="0086731B" w:rsidRDefault="00516283">
      <w:pPr>
        <w:rPr>
          <w:rFonts w:eastAsia="宋体"/>
        </w:rPr>
      </w:pPr>
      <w:r>
        <w:rPr>
          <w:rFonts w:ascii="Calibri" w:hAnsi="Calibri" w:cs="Calibri"/>
        </w:rPr>
        <w:lastRenderedPageBreak/>
        <w:t>After scanning the QR code or adding it manually, by tap "Device Unbound"</w:t>
      </w:r>
      <w:r>
        <w:rPr>
          <w:rFonts w:ascii="Calibri" w:hAnsi="Calibri" w:cs="Calibri" w:hint="eastAsia"/>
        </w:rPr>
        <w:t>.</w:t>
      </w:r>
    </w:p>
    <w:p w:rsidR="0086731B" w:rsidRDefault="00516283">
      <w:r>
        <w:rPr>
          <w:noProof/>
        </w:rPr>
        <w:drawing>
          <wp:inline distT="0" distB="0" distL="114300" distR="114300">
            <wp:extent cx="3876675" cy="2705100"/>
            <wp:effectExtent l="0" t="0" r="9525" b="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29" cstate="print"/>
                    <a:stretch>
                      <a:fillRect/>
                    </a:stretch>
                  </pic:blipFill>
                  <pic:spPr>
                    <a:xfrm>
                      <a:off x="0" y="0"/>
                      <a:ext cx="3876675" cy="2705100"/>
                    </a:xfrm>
                    <a:prstGeom prst="rect">
                      <a:avLst/>
                    </a:prstGeom>
                    <a:noFill/>
                    <a:ln>
                      <a:noFill/>
                    </a:ln>
                  </pic:spPr>
                </pic:pic>
              </a:graphicData>
            </a:graphic>
          </wp:inline>
        </w:drawing>
      </w:r>
    </w:p>
    <w:p w:rsidR="0086731B" w:rsidRDefault="0086731B"/>
    <w:p w:rsidR="0086731B" w:rsidRDefault="00516283">
      <w:r>
        <w:rPr>
          <w:rFonts w:hint="eastAsia"/>
        </w:rPr>
        <w:t>输入设备名称，选择设备区域，点确定即可绑定成功。</w:t>
      </w:r>
    </w:p>
    <w:p w:rsidR="0086731B" w:rsidRDefault="00516283">
      <w:r>
        <w:rPr>
          <w:rFonts w:ascii="Calibri" w:hAnsi="Calibri" w:cs="Calibri"/>
        </w:rPr>
        <w:t>Enter the device name, select the device area, and tap OK to bind successfully.</w:t>
      </w:r>
    </w:p>
    <w:p w:rsidR="0086731B" w:rsidRDefault="00516283">
      <w:pPr>
        <w:rPr>
          <w:rFonts w:ascii="宋体" w:eastAsia="宋体" w:hAnsi="宋体"/>
          <w:sz w:val="24"/>
          <w:szCs w:val="24"/>
        </w:rPr>
      </w:pPr>
      <w:r>
        <w:rPr>
          <w:noProof/>
        </w:rPr>
        <w:drawing>
          <wp:inline distT="0" distB="0" distL="114300" distR="114300">
            <wp:extent cx="3676650" cy="2933700"/>
            <wp:effectExtent l="0" t="0" r="0" b="0"/>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30" cstate="print"/>
                    <a:stretch>
                      <a:fillRect/>
                    </a:stretch>
                  </pic:blipFill>
                  <pic:spPr>
                    <a:xfrm>
                      <a:off x="0" y="0"/>
                      <a:ext cx="3676650" cy="2933700"/>
                    </a:xfrm>
                    <a:prstGeom prst="rect">
                      <a:avLst/>
                    </a:prstGeom>
                    <a:noFill/>
                    <a:ln>
                      <a:noFill/>
                    </a:ln>
                  </pic:spPr>
                </pic:pic>
              </a:graphicData>
            </a:graphic>
          </wp:inline>
        </w:drawing>
      </w:r>
    </w:p>
    <w:p w:rsidR="0086731B" w:rsidRDefault="00516283">
      <w:pPr>
        <w:pStyle w:val="1"/>
        <w:spacing w:before="120" w:after="120" w:line="360" w:lineRule="auto"/>
        <w:rPr>
          <w:sz w:val="30"/>
          <w:szCs w:val="30"/>
        </w:rPr>
      </w:pPr>
      <w:bookmarkStart w:id="78" w:name="_Toc16936"/>
      <w:bookmarkStart w:id="79" w:name="_Toc121835859"/>
      <w:r>
        <w:rPr>
          <w:rFonts w:hint="eastAsia"/>
          <w:sz w:val="30"/>
          <w:szCs w:val="30"/>
        </w:rPr>
        <w:t>手机</w:t>
      </w:r>
      <w:r>
        <w:rPr>
          <w:rFonts w:hint="eastAsia"/>
          <w:sz w:val="30"/>
          <w:szCs w:val="30"/>
        </w:rPr>
        <w:t>APP</w:t>
      </w:r>
      <w:bookmarkEnd w:id="78"/>
      <w:r>
        <w:rPr>
          <w:rFonts w:hint="eastAsia"/>
          <w:sz w:val="30"/>
          <w:szCs w:val="30"/>
        </w:rPr>
        <w:t xml:space="preserve"> APP Introduction</w:t>
      </w:r>
      <w:bookmarkEnd w:id="79"/>
    </w:p>
    <w:p w:rsidR="0086731B" w:rsidRDefault="00516283">
      <w:pPr>
        <w:pStyle w:val="2"/>
        <w:spacing w:line="360" w:lineRule="auto"/>
        <w:rPr>
          <w:rFonts w:ascii="宋体" w:eastAsia="宋体" w:hAnsi="宋体"/>
          <w:sz w:val="24"/>
          <w:szCs w:val="24"/>
        </w:rPr>
      </w:pPr>
      <w:bookmarkStart w:id="80" w:name="_Toc30410"/>
      <w:bookmarkStart w:id="81" w:name="_Toc121835860"/>
      <w:r>
        <w:rPr>
          <w:rFonts w:ascii="宋体" w:eastAsia="宋体" w:hAnsi="宋体" w:hint="eastAsia"/>
          <w:sz w:val="24"/>
          <w:szCs w:val="24"/>
        </w:rPr>
        <w:t>首页</w:t>
      </w:r>
      <w:bookmarkEnd w:id="80"/>
      <w:r>
        <w:rPr>
          <w:rFonts w:ascii="宋体" w:eastAsia="宋体" w:hAnsi="宋体" w:hint="eastAsia"/>
          <w:sz w:val="24"/>
          <w:szCs w:val="24"/>
        </w:rPr>
        <w:t xml:space="preserve"> Home Page</w:t>
      </w:r>
      <w:bookmarkEnd w:id="81"/>
    </w:p>
    <w:p w:rsidR="0086731B" w:rsidRDefault="00516283">
      <w:r>
        <w:rPr>
          <w:rFonts w:hint="eastAsia"/>
        </w:rPr>
        <w:t>打开</w:t>
      </w:r>
      <w:r>
        <w:rPr>
          <w:rFonts w:hint="eastAsia"/>
        </w:rPr>
        <w:t>APP</w:t>
      </w:r>
      <w:r>
        <w:rPr>
          <w:rFonts w:hint="eastAsia"/>
        </w:rPr>
        <w:t>，显示设备列表，点击打开</w:t>
      </w:r>
      <w:r>
        <w:rPr>
          <w:rFonts w:hint="eastAsia"/>
        </w:rPr>
        <w:t>BEHIVE-E</w:t>
      </w:r>
      <w:r>
        <w:rPr>
          <w:rFonts w:hint="eastAsia"/>
        </w:rPr>
        <w:t>设备，进入设备首页。</w:t>
      </w:r>
    </w:p>
    <w:p w:rsidR="0086731B" w:rsidRDefault="00516283">
      <w:pPr>
        <w:rPr>
          <w:rFonts w:ascii="Calibri" w:hAnsi="Calibri" w:cs="Calibri"/>
        </w:rPr>
      </w:pPr>
      <w:r>
        <w:rPr>
          <w:rFonts w:ascii="Calibri" w:hAnsi="Calibri" w:cs="Calibri"/>
        </w:rPr>
        <w:t>Log into the APP will show the list of connected devices, tap to enter the BEHIVE-E you want to set up and enter the home page of that device.</w:t>
      </w:r>
    </w:p>
    <w:p w:rsidR="0086731B" w:rsidRDefault="0086731B"/>
    <w:p w:rsidR="0086731B" w:rsidRDefault="00516283">
      <w:r>
        <w:rPr>
          <w:noProof/>
        </w:rPr>
        <w:lastRenderedPageBreak/>
        <w:drawing>
          <wp:inline distT="0" distB="0" distL="114300" distR="114300">
            <wp:extent cx="2478405" cy="4256405"/>
            <wp:effectExtent l="0" t="0" r="17145" b="1079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1" cstate="print"/>
                    <a:stretch>
                      <a:fillRect/>
                    </a:stretch>
                  </pic:blipFill>
                  <pic:spPr>
                    <a:xfrm>
                      <a:off x="0" y="0"/>
                      <a:ext cx="2478405" cy="4256405"/>
                    </a:xfrm>
                    <a:prstGeom prst="rect">
                      <a:avLst/>
                    </a:prstGeom>
                    <a:noFill/>
                    <a:ln w="9525">
                      <a:noFill/>
                    </a:ln>
                  </pic:spPr>
                </pic:pic>
              </a:graphicData>
            </a:graphic>
          </wp:inline>
        </w:drawing>
      </w:r>
    </w:p>
    <w:p w:rsidR="0086731B" w:rsidRDefault="00516283">
      <w:r>
        <w:t>A</w:t>
      </w:r>
      <w:r>
        <w:rPr>
          <w:rFonts w:hint="eastAsia"/>
        </w:rPr>
        <w:t>：设备名称可点击修改。</w:t>
      </w:r>
    </w:p>
    <w:p w:rsidR="0086731B" w:rsidRDefault="00516283">
      <w:r>
        <w:t>B</w:t>
      </w:r>
      <w:r>
        <w:rPr>
          <w:rFonts w:hint="eastAsia"/>
        </w:rPr>
        <w:t>：设备设置。</w:t>
      </w:r>
    </w:p>
    <w:p w:rsidR="0086731B" w:rsidRDefault="00516283">
      <w:r>
        <w:t>C</w:t>
      </w:r>
      <w:r>
        <w:rPr>
          <w:rFonts w:hint="eastAsia"/>
        </w:rPr>
        <w:t>：警报信息可点击浏览。</w:t>
      </w:r>
    </w:p>
    <w:p w:rsidR="0086731B" w:rsidRDefault="00516283">
      <w:r>
        <w:t>D</w:t>
      </w:r>
      <w:r>
        <w:rPr>
          <w:rFonts w:hint="eastAsia"/>
        </w:rPr>
        <w:t>：设备型号，当前时间，白天黑夜。</w:t>
      </w:r>
    </w:p>
    <w:p w:rsidR="0086731B" w:rsidRDefault="00516283">
      <w:r>
        <w:t>E</w:t>
      </w:r>
      <w:r>
        <w:rPr>
          <w:rFonts w:hint="eastAsia"/>
        </w:rPr>
        <w:t>：检修模式。</w:t>
      </w:r>
    </w:p>
    <w:p w:rsidR="0086731B" w:rsidRDefault="00516283">
      <w:r>
        <w:t>F</w:t>
      </w:r>
      <w:r>
        <w:rPr>
          <w:rFonts w:hint="eastAsia"/>
        </w:rPr>
        <w:t>：点击查看实时参数。</w:t>
      </w:r>
    </w:p>
    <w:p w:rsidR="0086731B" w:rsidRDefault="00516283">
      <w:r>
        <w:rPr>
          <w:rFonts w:hint="eastAsia"/>
        </w:rPr>
        <w:t>G</w:t>
      </w:r>
      <w:r>
        <w:rPr>
          <w:rFonts w:hint="eastAsia"/>
        </w:rPr>
        <w:t>：点击查看设备列表。</w:t>
      </w:r>
    </w:p>
    <w:p w:rsidR="0086731B" w:rsidRDefault="00516283">
      <w:r>
        <w:rPr>
          <w:rFonts w:hint="eastAsia"/>
        </w:rPr>
        <w:t>H</w:t>
      </w:r>
      <w:r>
        <w:rPr>
          <w:rFonts w:hint="eastAsia"/>
        </w:rPr>
        <w:t>：显示当前配方及已经执行天数。</w:t>
      </w:r>
    </w:p>
    <w:p w:rsidR="0086731B" w:rsidRDefault="00516283">
      <w:r>
        <w:t>I</w:t>
      </w:r>
      <w:r>
        <w:rPr>
          <w:rFonts w:hint="eastAsia"/>
        </w:rPr>
        <w:t>：显示当前温度值，点击跳转到温度设置页。</w:t>
      </w:r>
    </w:p>
    <w:p w:rsidR="0086731B" w:rsidRDefault="00516283">
      <w:r>
        <w:t>J</w:t>
      </w:r>
      <w:r>
        <w:rPr>
          <w:rFonts w:hint="eastAsia"/>
        </w:rPr>
        <w:t>：显示当前湿度值，点击跳转到湿度设置页。</w:t>
      </w:r>
    </w:p>
    <w:p w:rsidR="0086731B" w:rsidRDefault="00516283">
      <w:r>
        <w:t>K</w:t>
      </w:r>
      <w:r>
        <w:rPr>
          <w:rFonts w:hint="eastAsia"/>
        </w:rPr>
        <w:t>：显示当前</w:t>
      </w:r>
      <w:r>
        <w:rPr>
          <w:rFonts w:hint="eastAsia"/>
        </w:rPr>
        <w:t>CO</w:t>
      </w:r>
      <w:r>
        <w:t>2</w:t>
      </w:r>
      <w:r>
        <w:rPr>
          <w:rFonts w:hint="eastAsia"/>
        </w:rPr>
        <w:t>浓度值，点击跳转到</w:t>
      </w:r>
      <w:r>
        <w:rPr>
          <w:rFonts w:hint="eastAsia"/>
        </w:rPr>
        <w:t>CO</w:t>
      </w:r>
      <w:r>
        <w:t>2</w:t>
      </w:r>
      <w:r>
        <w:rPr>
          <w:rFonts w:hint="eastAsia"/>
        </w:rPr>
        <w:t>设置页。</w:t>
      </w:r>
    </w:p>
    <w:p w:rsidR="0086731B" w:rsidRDefault="00516283">
      <w:r>
        <w:t>L</w:t>
      </w:r>
      <w:r>
        <w:rPr>
          <w:rFonts w:hint="eastAsia"/>
        </w:rPr>
        <w:t>：显示当前</w:t>
      </w:r>
      <w:r>
        <w:rPr>
          <w:rFonts w:hint="eastAsia"/>
        </w:rPr>
        <w:t>VPD</w:t>
      </w:r>
      <w:r>
        <w:rPr>
          <w:rFonts w:hint="eastAsia"/>
        </w:rPr>
        <w:t>，点击跳转到</w:t>
      </w:r>
      <w:r>
        <w:rPr>
          <w:rFonts w:hint="eastAsia"/>
        </w:rPr>
        <w:t>VPD</w:t>
      </w:r>
      <w:r>
        <w:rPr>
          <w:rFonts w:hint="eastAsia"/>
        </w:rPr>
        <w:t>详情页。</w:t>
      </w:r>
    </w:p>
    <w:p w:rsidR="0086731B" w:rsidRDefault="00516283">
      <w:r>
        <w:t>M</w:t>
      </w:r>
      <w:r>
        <w:rPr>
          <w:rFonts w:hint="eastAsia"/>
        </w:rPr>
        <w:t>：显示该当前光照值，点击跳转到灯光设置页。</w:t>
      </w:r>
    </w:p>
    <w:p w:rsidR="0086731B" w:rsidRDefault="00516283">
      <w:r>
        <w:t>(</w:t>
      </w:r>
      <w:r>
        <w:rPr>
          <w:rFonts w:hint="eastAsia"/>
        </w:rPr>
        <w:t>I</w:t>
      </w:r>
      <w:r>
        <w:t>~M)</w:t>
      </w:r>
      <w:r>
        <w:rPr>
          <w:rFonts w:hint="eastAsia"/>
        </w:rPr>
        <w:t>：报警时背景变红，右上角将显示</w:t>
      </w:r>
      <w:r>
        <w:rPr>
          <w:rFonts w:hint="eastAsia"/>
        </w:rPr>
        <w:t>H</w:t>
      </w:r>
      <w:r>
        <w:rPr>
          <w:rFonts w:hint="eastAsia"/>
        </w:rPr>
        <w:t>或</w:t>
      </w:r>
      <w:r>
        <w:rPr>
          <w:rFonts w:hint="eastAsia"/>
        </w:rPr>
        <w:t>L</w:t>
      </w:r>
      <w:r>
        <w:rPr>
          <w:rFonts w:hint="eastAsia"/>
        </w:rPr>
        <w:t>，表示过高报警或过低报警。</w:t>
      </w:r>
    </w:p>
    <w:p w:rsidR="0086731B" w:rsidRDefault="00516283">
      <w:r>
        <w:rPr>
          <w:rFonts w:hint="eastAsia"/>
        </w:rPr>
        <w:t>A: Device name top to rename.</w:t>
      </w:r>
    </w:p>
    <w:p w:rsidR="0086731B" w:rsidRDefault="00516283">
      <w:r>
        <w:rPr>
          <w:rFonts w:hint="eastAsia"/>
        </w:rPr>
        <w:t>B</w:t>
      </w:r>
      <w:r>
        <w:rPr>
          <w:rFonts w:hint="eastAsia"/>
        </w:rPr>
        <w:t>：</w:t>
      </w:r>
      <w:r>
        <w:rPr>
          <w:rFonts w:hint="eastAsia"/>
        </w:rPr>
        <w:t>Device settings.</w:t>
      </w:r>
    </w:p>
    <w:p w:rsidR="0086731B" w:rsidRDefault="00516283">
      <w:r>
        <w:rPr>
          <w:rFonts w:hint="eastAsia"/>
        </w:rPr>
        <w:t>C</w:t>
      </w:r>
      <w:r>
        <w:rPr>
          <w:rFonts w:hint="eastAsia"/>
        </w:rPr>
        <w:t>：</w:t>
      </w:r>
      <w:r>
        <w:rPr>
          <w:rFonts w:hint="eastAsia"/>
        </w:rPr>
        <w:t>Tap to browse the Alarm information.</w:t>
      </w:r>
    </w:p>
    <w:p w:rsidR="0086731B" w:rsidRDefault="00516283">
      <w:r>
        <w:rPr>
          <w:rFonts w:hint="eastAsia"/>
        </w:rPr>
        <w:t>D</w:t>
      </w:r>
      <w:r>
        <w:rPr>
          <w:rFonts w:hint="eastAsia"/>
        </w:rPr>
        <w:t>：</w:t>
      </w:r>
      <w:r>
        <w:rPr>
          <w:rFonts w:hint="eastAsia"/>
        </w:rPr>
        <w:t>Device model, current time, day or night mode.</w:t>
      </w:r>
    </w:p>
    <w:p w:rsidR="0086731B" w:rsidRDefault="00516283">
      <w:r>
        <w:rPr>
          <w:rFonts w:hint="eastAsia"/>
        </w:rPr>
        <w:t>E:  Maintenance mode.</w:t>
      </w:r>
    </w:p>
    <w:p w:rsidR="0086731B" w:rsidRDefault="00516283">
      <w:r>
        <w:rPr>
          <w:rFonts w:hint="eastAsia"/>
        </w:rPr>
        <w:t>F</w:t>
      </w:r>
      <w:r>
        <w:rPr>
          <w:rFonts w:hint="eastAsia"/>
        </w:rPr>
        <w:t>：</w:t>
      </w:r>
      <w:r>
        <w:rPr>
          <w:rFonts w:hint="eastAsia"/>
        </w:rPr>
        <w:t>Click to view real-time parameters.</w:t>
      </w:r>
    </w:p>
    <w:p w:rsidR="0086731B" w:rsidRDefault="00516283">
      <w:r>
        <w:rPr>
          <w:rFonts w:hint="eastAsia"/>
        </w:rPr>
        <w:t>G</w:t>
      </w:r>
      <w:r>
        <w:rPr>
          <w:rFonts w:hint="eastAsia"/>
        </w:rPr>
        <w:t>：</w:t>
      </w:r>
      <w:r>
        <w:rPr>
          <w:rFonts w:hint="eastAsia"/>
        </w:rPr>
        <w:t>Click to view device list.</w:t>
      </w:r>
    </w:p>
    <w:p w:rsidR="0086731B" w:rsidRDefault="00516283">
      <w:r>
        <w:rPr>
          <w:rFonts w:hint="eastAsia"/>
        </w:rPr>
        <w:t>H</w:t>
      </w:r>
      <w:r>
        <w:rPr>
          <w:rFonts w:hint="eastAsia"/>
        </w:rPr>
        <w:t>：</w:t>
      </w:r>
      <w:bookmarkStart w:id="82" w:name="OLE_LINK10"/>
      <w:r>
        <w:rPr>
          <w:rFonts w:hint="eastAsia"/>
        </w:rPr>
        <w:t>Display the current schedule and the number of days it has been executed.</w:t>
      </w:r>
    </w:p>
    <w:bookmarkEnd w:id="82"/>
    <w:p w:rsidR="0086731B" w:rsidRDefault="00516283">
      <w:r>
        <w:rPr>
          <w:rFonts w:hint="eastAsia"/>
        </w:rPr>
        <w:lastRenderedPageBreak/>
        <w:t>I</w:t>
      </w:r>
      <w:r>
        <w:rPr>
          <w:rFonts w:hint="eastAsia"/>
        </w:rPr>
        <w:t>：</w:t>
      </w:r>
      <w:r>
        <w:rPr>
          <w:rFonts w:hint="eastAsia"/>
        </w:rPr>
        <w:t>The current temperature value, click to enter the temperature setting page.</w:t>
      </w:r>
    </w:p>
    <w:p w:rsidR="0086731B" w:rsidRDefault="00516283">
      <w:r>
        <w:rPr>
          <w:rFonts w:hint="eastAsia"/>
        </w:rPr>
        <w:t>J: The current humidity value, click to enter the humidity setting page.</w:t>
      </w:r>
    </w:p>
    <w:p w:rsidR="0086731B" w:rsidRDefault="00516283">
      <w:r>
        <w:rPr>
          <w:rFonts w:hint="eastAsia"/>
        </w:rPr>
        <w:t>K: The current CO2 concentration value, click to enter the CO2 setting page.</w:t>
      </w:r>
    </w:p>
    <w:p w:rsidR="0086731B" w:rsidRDefault="00516283">
      <w:r>
        <w:rPr>
          <w:rFonts w:hint="eastAsia"/>
        </w:rPr>
        <w:t>L: The current VPD, click to enter the VPD page.</w:t>
      </w:r>
    </w:p>
    <w:p w:rsidR="0086731B" w:rsidRDefault="00516283">
      <w:r>
        <w:rPr>
          <w:rFonts w:hint="eastAsia"/>
        </w:rPr>
        <w:t>M: The current light PPFD, click to enter the light setting page.</w:t>
      </w:r>
    </w:p>
    <w:p w:rsidR="0086731B" w:rsidRDefault="00516283">
      <w:r>
        <w:rPr>
          <w:rFonts w:hint="eastAsia"/>
        </w:rPr>
        <w:t>(I~M): The background turns red when alarm is on, and H or L will be displayed in the upper right corner, which means high limit alarm or too limit alarm.</w:t>
      </w:r>
    </w:p>
    <w:p w:rsidR="0086731B" w:rsidRDefault="00516283">
      <w:r>
        <w:rPr>
          <w:rFonts w:hint="eastAsia"/>
        </w:rPr>
        <w:t> </w:t>
      </w:r>
    </w:p>
    <w:p w:rsidR="0086731B" w:rsidRDefault="00516283">
      <w:r>
        <w:rPr>
          <w:rFonts w:hint="eastAsia"/>
        </w:rPr>
        <w:t>向下滚动该界面可以查看该设备的历史数据。</w:t>
      </w:r>
    </w:p>
    <w:p w:rsidR="0086731B" w:rsidRDefault="00516283">
      <w:pPr>
        <w:rPr>
          <w:rFonts w:ascii="Calibri" w:hAnsi="Calibri" w:cs="Calibri"/>
        </w:rPr>
      </w:pPr>
      <w:r>
        <w:rPr>
          <w:rFonts w:ascii="Calibri" w:hAnsi="Calibri" w:cs="Calibri"/>
        </w:rPr>
        <w:t>Scroll down this page to see the historical data of this device.</w:t>
      </w:r>
    </w:p>
    <w:p w:rsidR="0086731B" w:rsidRDefault="0086731B"/>
    <w:p w:rsidR="0086731B" w:rsidRDefault="00516283">
      <w:r>
        <w:rPr>
          <w:rFonts w:hint="eastAsia"/>
          <w:noProof/>
        </w:rPr>
        <w:drawing>
          <wp:inline distT="0" distB="0" distL="114300" distR="114300">
            <wp:extent cx="3370580" cy="5617845"/>
            <wp:effectExtent l="0" t="0" r="1270" b="1905"/>
            <wp:docPr id="67" name="图片 67" descr="Screenshot_16633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creenshot_1663315362"/>
                    <pic:cNvPicPr>
                      <a:picLocks noChangeAspect="1"/>
                    </pic:cNvPicPr>
                  </pic:nvPicPr>
                  <pic:blipFill>
                    <a:blip r:embed="rId32" cstate="print"/>
                    <a:stretch>
                      <a:fillRect/>
                    </a:stretch>
                  </pic:blipFill>
                  <pic:spPr>
                    <a:xfrm>
                      <a:off x="0" y="0"/>
                      <a:ext cx="3370580" cy="5617845"/>
                    </a:xfrm>
                    <a:prstGeom prst="rect">
                      <a:avLst/>
                    </a:prstGeom>
                  </pic:spPr>
                </pic:pic>
              </a:graphicData>
            </a:graphic>
          </wp:inline>
        </w:drawing>
      </w:r>
    </w:p>
    <w:p w:rsidR="0086731B" w:rsidRDefault="0086731B"/>
    <w:p w:rsidR="0086731B" w:rsidRDefault="00516283">
      <w:r>
        <w:rPr>
          <w:rFonts w:hint="eastAsia"/>
        </w:rPr>
        <w:t>点击</w:t>
      </w:r>
      <w:r>
        <w:rPr>
          <w:rFonts w:hint="eastAsia"/>
        </w:rPr>
        <w:t>[View All]</w:t>
      </w:r>
      <w:r>
        <w:rPr>
          <w:rFonts w:hint="eastAsia"/>
        </w:rPr>
        <w:t>可进入横屏查看，并可按日</w:t>
      </w:r>
      <w:r>
        <w:rPr>
          <w:rFonts w:hint="eastAsia"/>
        </w:rPr>
        <w:t>/</w:t>
      </w:r>
      <w:r>
        <w:rPr>
          <w:rFonts w:hint="eastAsia"/>
        </w:rPr>
        <w:t>周</w:t>
      </w:r>
      <w:r>
        <w:rPr>
          <w:rFonts w:hint="eastAsia"/>
        </w:rPr>
        <w:t>/</w:t>
      </w:r>
      <w:r>
        <w:rPr>
          <w:rFonts w:hint="eastAsia"/>
        </w:rPr>
        <w:t>月查看。</w:t>
      </w:r>
    </w:p>
    <w:p w:rsidR="0086731B" w:rsidRDefault="00516283">
      <w:r>
        <w:rPr>
          <w:rFonts w:ascii="Calibri" w:hAnsi="Calibri" w:cs="Calibri"/>
        </w:rPr>
        <w:t>Tap [View All] to go to landscape view to review the data by day/month</w:t>
      </w:r>
      <w:r>
        <w:rPr>
          <w:rFonts w:ascii="Calibri" w:hAnsi="Calibri" w:cs="Calibri" w:hint="eastAsia"/>
        </w:rPr>
        <w:t>.</w:t>
      </w:r>
    </w:p>
    <w:p w:rsidR="0086731B" w:rsidRDefault="00516283">
      <w:r>
        <w:rPr>
          <w:rFonts w:ascii="Calibri" w:hAnsi="Calibri" w:cs="Calibri"/>
          <w:noProof/>
        </w:rPr>
        <w:lastRenderedPageBreak/>
        <w:drawing>
          <wp:inline distT="0" distB="0" distL="114300" distR="114300">
            <wp:extent cx="2618740" cy="4365625"/>
            <wp:effectExtent l="0" t="0" r="15875" b="10160"/>
            <wp:docPr id="68" name="图片 68" descr="Screenshot_16633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creenshot_1663315421"/>
                    <pic:cNvPicPr>
                      <a:picLocks noChangeAspect="1"/>
                    </pic:cNvPicPr>
                  </pic:nvPicPr>
                  <pic:blipFill>
                    <a:blip r:embed="rId33" cstate="print"/>
                    <a:stretch>
                      <a:fillRect/>
                    </a:stretch>
                  </pic:blipFill>
                  <pic:spPr>
                    <a:xfrm rot="16200000">
                      <a:off x="0" y="0"/>
                      <a:ext cx="2618740" cy="4365625"/>
                    </a:xfrm>
                    <a:prstGeom prst="rect">
                      <a:avLst/>
                    </a:prstGeom>
                  </pic:spPr>
                </pic:pic>
              </a:graphicData>
            </a:graphic>
          </wp:inline>
        </w:drawing>
      </w:r>
    </w:p>
    <w:p w:rsidR="0086731B" w:rsidRDefault="00516283">
      <w:pPr>
        <w:pStyle w:val="2"/>
        <w:spacing w:line="360" w:lineRule="auto"/>
        <w:rPr>
          <w:rFonts w:ascii="宋体" w:eastAsia="宋体" w:hAnsi="宋体"/>
          <w:sz w:val="24"/>
          <w:szCs w:val="24"/>
        </w:rPr>
      </w:pPr>
      <w:bookmarkStart w:id="83" w:name="_Toc30086"/>
      <w:bookmarkStart w:id="84" w:name="_Toc121835861"/>
      <w:r>
        <w:rPr>
          <w:rFonts w:ascii="宋体" w:eastAsia="宋体" w:hAnsi="宋体" w:hint="eastAsia"/>
          <w:sz w:val="24"/>
          <w:szCs w:val="24"/>
        </w:rPr>
        <w:t>温度设置</w:t>
      </w:r>
      <w:bookmarkEnd w:id="83"/>
      <w:r>
        <w:rPr>
          <w:rFonts w:ascii="Calibri" w:eastAsia="宋体" w:hAnsi="Calibri" w:cs="Calibri"/>
          <w:sz w:val="24"/>
          <w:szCs w:val="24"/>
        </w:rPr>
        <w:t>Temperature Setting</w:t>
      </w:r>
      <w:bookmarkEnd w:id="84"/>
    </w:p>
    <w:p w:rsidR="0086731B" w:rsidRDefault="00516283">
      <w:r>
        <w:rPr>
          <w:rFonts w:hint="eastAsia"/>
        </w:rPr>
        <w:t>点击首页</w:t>
      </w:r>
      <w:r>
        <w:rPr>
          <w:rFonts w:hint="eastAsia"/>
        </w:rPr>
        <w:t>[Temp]</w:t>
      </w:r>
      <w:r>
        <w:rPr>
          <w:rFonts w:hint="eastAsia"/>
        </w:rPr>
        <w:t>进入温度设置页面。</w:t>
      </w:r>
    </w:p>
    <w:p w:rsidR="0086731B" w:rsidRDefault="00516283">
      <w:pPr>
        <w:rPr>
          <w:rFonts w:ascii="Calibri" w:hAnsi="Calibri" w:cs="Calibri"/>
        </w:rPr>
      </w:pPr>
      <w:r>
        <w:rPr>
          <w:rFonts w:ascii="Calibri" w:hAnsi="Calibri" w:cs="Calibri"/>
        </w:rPr>
        <w:t>Tap [Temp] on the home page to enter the temperature setting page.</w:t>
      </w:r>
    </w:p>
    <w:p w:rsidR="0086731B" w:rsidRDefault="0086731B"/>
    <w:p w:rsidR="0086731B" w:rsidRDefault="00516283">
      <w:r>
        <w:rPr>
          <w:noProof/>
        </w:rPr>
        <w:lastRenderedPageBreak/>
        <w:drawing>
          <wp:inline distT="0" distB="0" distL="114300" distR="114300">
            <wp:extent cx="3714750" cy="4505325"/>
            <wp:effectExtent l="0" t="0" r="0"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34" cstate="print"/>
                    <a:stretch>
                      <a:fillRect/>
                    </a:stretch>
                  </pic:blipFill>
                  <pic:spPr>
                    <a:xfrm>
                      <a:off x="0" y="0"/>
                      <a:ext cx="3714750" cy="4505325"/>
                    </a:xfrm>
                    <a:prstGeom prst="rect">
                      <a:avLst/>
                    </a:prstGeom>
                    <a:noFill/>
                    <a:ln>
                      <a:noFill/>
                    </a:ln>
                  </pic:spPr>
                </pic:pic>
              </a:graphicData>
            </a:graphic>
          </wp:inline>
        </w:drawing>
      </w:r>
    </w:p>
    <w:p w:rsidR="0086731B" w:rsidRDefault="00516283">
      <w:r>
        <w:rPr>
          <w:rFonts w:hint="eastAsia"/>
        </w:rPr>
        <w:t>制冷触发值与制热触发值的差值必须</w:t>
      </w:r>
      <w:r>
        <w:rPr>
          <w:rFonts w:hint="eastAsia"/>
        </w:rPr>
        <w:t xml:space="preserve"> &gt;= </w:t>
      </w:r>
      <w:r>
        <w:rPr>
          <w:rFonts w:hint="eastAsia"/>
        </w:rPr>
        <w:t>温度</w:t>
      </w:r>
      <w:r>
        <w:rPr>
          <w:rFonts w:hint="eastAsia"/>
        </w:rPr>
        <w:t>Deadband*2</w:t>
      </w:r>
    </w:p>
    <w:p w:rsidR="0086731B" w:rsidRDefault="00516283">
      <w:pPr>
        <w:rPr>
          <w:rFonts w:ascii="Calibri" w:hAnsi="Calibri" w:cs="Calibri"/>
        </w:rPr>
      </w:pPr>
      <w:r>
        <w:rPr>
          <w:rFonts w:ascii="Calibri" w:hAnsi="Calibri" w:cs="Calibri"/>
        </w:rPr>
        <w:t>Cooling trigger value and heating trigger value Difference must be &gt;= Temperature Deadband*2</w:t>
      </w:r>
    </w:p>
    <w:p w:rsidR="0086731B" w:rsidRDefault="0086731B"/>
    <w:p w:rsidR="0086731B" w:rsidRDefault="00516283">
      <w:r>
        <w:rPr>
          <w:rFonts w:hint="eastAsia"/>
        </w:rPr>
        <w:t>制冷条件：当温度值</w:t>
      </w:r>
      <w:r>
        <w:rPr>
          <w:rFonts w:hint="eastAsia"/>
        </w:rPr>
        <w:t xml:space="preserve"> &gt;= </w:t>
      </w:r>
      <w:r>
        <w:rPr>
          <w:rFonts w:hint="eastAsia"/>
        </w:rPr>
        <w:t>制冷目标温度时开启，</w:t>
      </w:r>
    </w:p>
    <w:p w:rsidR="0086731B" w:rsidRDefault="00516283">
      <w:pPr>
        <w:ind w:left="420" w:firstLineChars="300" w:firstLine="630"/>
      </w:pPr>
      <w:r>
        <w:rPr>
          <w:rFonts w:hint="eastAsia"/>
        </w:rPr>
        <w:t>当温度值</w:t>
      </w:r>
      <w:r>
        <w:rPr>
          <w:rFonts w:hint="eastAsia"/>
        </w:rPr>
        <w:t xml:space="preserve"> &lt;= </w:t>
      </w:r>
      <w:r>
        <w:rPr>
          <w:rFonts w:hint="eastAsia"/>
        </w:rPr>
        <w:t>制冷目标温度</w:t>
      </w:r>
      <w:r>
        <w:rPr>
          <w:rFonts w:hint="eastAsia"/>
        </w:rPr>
        <w:t xml:space="preserve"> - Deadband</w:t>
      </w:r>
      <w:r>
        <w:rPr>
          <w:rFonts w:hint="eastAsia"/>
        </w:rPr>
        <w:t>时关闭。</w:t>
      </w:r>
    </w:p>
    <w:p w:rsidR="0086731B" w:rsidRDefault="00516283">
      <w:pPr>
        <w:rPr>
          <w:rFonts w:ascii="Calibri" w:hAnsi="Calibri" w:cs="Calibri"/>
        </w:rPr>
      </w:pPr>
      <w:r>
        <w:rPr>
          <w:rFonts w:ascii="Calibri" w:hAnsi="Calibri" w:cs="Calibri" w:hint="eastAsia"/>
        </w:rPr>
        <w:t>Cooling</w:t>
      </w:r>
      <w:r>
        <w:rPr>
          <w:rFonts w:ascii="Calibri" w:hAnsi="Calibri" w:cs="Calibri"/>
        </w:rPr>
        <w:t xml:space="preserve"> condition: Turn on when the temperature value &gt;= Cooling </w:t>
      </w:r>
      <w:r>
        <w:rPr>
          <w:rFonts w:ascii="Calibri" w:hAnsi="Calibri" w:cs="Calibri" w:hint="eastAsia"/>
        </w:rPr>
        <w:t>T</w:t>
      </w:r>
      <w:r>
        <w:rPr>
          <w:rFonts w:ascii="Calibri" w:hAnsi="Calibri" w:cs="Calibri"/>
        </w:rPr>
        <w:t xml:space="preserve">rigger </w:t>
      </w:r>
      <w:r>
        <w:rPr>
          <w:rFonts w:ascii="Calibri" w:hAnsi="Calibri" w:cs="Calibri" w:hint="eastAsia"/>
        </w:rPr>
        <w:t>T</w:t>
      </w:r>
      <w:r>
        <w:rPr>
          <w:rFonts w:ascii="Calibri" w:hAnsi="Calibri" w:cs="Calibri"/>
        </w:rPr>
        <w:t>emperature</w:t>
      </w:r>
    </w:p>
    <w:p w:rsidR="0086731B" w:rsidRDefault="00516283">
      <w:pPr>
        <w:ind w:left="420" w:firstLineChars="300" w:firstLine="630"/>
        <w:rPr>
          <w:rFonts w:ascii="Calibri" w:hAnsi="Calibri" w:cs="Calibri"/>
        </w:rPr>
      </w:pPr>
      <w:r>
        <w:rPr>
          <w:rFonts w:ascii="Calibri" w:hAnsi="Calibri" w:cs="Calibri" w:hint="eastAsia"/>
        </w:rPr>
        <w:t>Turn off</w:t>
      </w:r>
      <w:r>
        <w:rPr>
          <w:rFonts w:ascii="Calibri" w:hAnsi="Calibri" w:cs="Calibri"/>
        </w:rPr>
        <w:t xml:space="preserve"> when the temperature value &lt;= Cooling </w:t>
      </w:r>
      <w:r>
        <w:rPr>
          <w:rFonts w:ascii="Calibri" w:hAnsi="Calibri" w:cs="Calibri" w:hint="eastAsia"/>
        </w:rPr>
        <w:t>T</w:t>
      </w:r>
      <w:r>
        <w:rPr>
          <w:rFonts w:ascii="Calibri" w:hAnsi="Calibri" w:cs="Calibri"/>
        </w:rPr>
        <w:t>rigger Temperature - Deadband.</w:t>
      </w:r>
    </w:p>
    <w:p w:rsidR="0086731B" w:rsidRDefault="0086731B">
      <w:pPr>
        <w:ind w:left="420" w:firstLineChars="300" w:firstLine="630"/>
      </w:pPr>
    </w:p>
    <w:p w:rsidR="0086731B" w:rsidRDefault="00516283">
      <w:r>
        <w:rPr>
          <w:rFonts w:hint="eastAsia"/>
        </w:rPr>
        <w:t>制热条件：当温度值</w:t>
      </w:r>
      <w:r>
        <w:rPr>
          <w:rFonts w:hint="eastAsia"/>
        </w:rPr>
        <w:t xml:space="preserve"> &lt;= </w:t>
      </w:r>
      <w:r>
        <w:rPr>
          <w:rFonts w:hint="eastAsia"/>
        </w:rPr>
        <w:t>制热目标温度时开启，</w:t>
      </w:r>
    </w:p>
    <w:p w:rsidR="0086731B" w:rsidRDefault="00516283">
      <w:pPr>
        <w:ind w:firstLine="420"/>
      </w:pPr>
      <w:r>
        <w:rPr>
          <w:rFonts w:hint="eastAsia"/>
        </w:rPr>
        <w:t xml:space="preserve">      </w:t>
      </w:r>
      <w:r>
        <w:rPr>
          <w:rFonts w:hint="eastAsia"/>
        </w:rPr>
        <w:t>当温度值</w:t>
      </w:r>
      <w:r>
        <w:rPr>
          <w:rFonts w:hint="eastAsia"/>
        </w:rPr>
        <w:t xml:space="preserve"> &gt;= </w:t>
      </w:r>
      <w:r>
        <w:rPr>
          <w:rFonts w:hint="eastAsia"/>
        </w:rPr>
        <w:t>制热目标温度</w:t>
      </w:r>
      <w:r>
        <w:rPr>
          <w:rFonts w:hint="eastAsia"/>
        </w:rPr>
        <w:t xml:space="preserve"> + Deadband</w:t>
      </w:r>
      <w:r>
        <w:rPr>
          <w:rFonts w:hint="eastAsia"/>
        </w:rPr>
        <w:t>时关闭。</w:t>
      </w:r>
    </w:p>
    <w:p w:rsidR="0086731B" w:rsidRDefault="00516283">
      <w:pPr>
        <w:rPr>
          <w:rFonts w:ascii="Calibri" w:hAnsi="Calibri" w:cs="Calibri"/>
        </w:rPr>
      </w:pPr>
      <w:r>
        <w:rPr>
          <w:rFonts w:ascii="Calibri" w:hAnsi="Calibri" w:cs="Calibri"/>
        </w:rPr>
        <w:t xml:space="preserve">Heating condition: Turn on when the temperature value &lt;= Heating </w:t>
      </w:r>
      <w:r>
        <w:rPr>
          <w:rFonts w:ascii="Calibri" w:hAnsi="Calibri" w:cs="Calibri" w:hint="eastAsia"/>
        </w:rPr>
        <w:t>T</w:t>
      </w:r>
      <w:r>
        <w:rPr>
          <w:rFonts w:ascii="Calibri" w:hAnsi="Calibri" w:cs="Calibri"/>
        </w:rPr>
        <w:t xml:space="preserve">rigger </w:t>
      </w:r>
      <w:r>
        <w:rPr>
          <w:rFonts w:ascii="Calibri" w:hAnsi="Calibri" w:cs="Calibri" w:hint="eastAsia"/>
        </w:rPr>
        <w:t>T</w:t>
      </w:r>
      <w:r>
        <w:rPr>
          <w:rFonts w:ascii="Calibri" w:hAnsi="Calibri" w:cs="Calibri"/>
        </w:rPr>
        <w:t>emperature</w:t>
      </w:r>
    </w:p>
    <w:p w:rsidR="0086731B" w:rsidRDefault="00516283">
      <w:pPr>
        <w:ind w:firstLine="420"/>
        <w:rPr>
          <w:rFonts w:ascii="Calibri" w:hAnsi="Calibri" w:cs="Calibri"/>
        </w:rPr>
      </w:pPr>
      <w:r>
        <w:rPr>
          <w:rFonts w:ascii="Calibri" w:hAnsi="Calibri" w:cs="Calibri" w:hint="eastAsia"/>
        </w:rPr>
        <w:t>Turn off</w:t>
      </w:r>
      <w:r>
        <w:rPr>
          <w:rFonts w:ascii="Calibri" w:hAnsi="Calibri" w:cs="Calibri"/>
        </w:rPr>
        <w:t xml:space="preserve"> when the temperature value &gt;= Heating </w:t>
      </w:r>
      <w:r>
        <w:rPr>
          <w:rFonts w:ascii="Calibri" w:hAnsi="Calibri" w:cs="Calibri" w:hint="eastAsia"/>
        </w:rPr>
        <w:t>T</w:t>
      </w:r>
      <w:r>
        <w:rPr>
          <w:rFonts w:ascii="Calibri" w:hAnsi="Calibri" w:cs="Calibri"/>
        </w:rPr>
        <w:t xml:space="preserve">rigger </w:t>
      </w:r>
      <w:r>
        <w:rPr>
          <w:rFonts w:ascii="Calibri" w:hAnsi="Calibri" w:cs="Calibri" w:hint="eastAsia"/>
        </w:rPr>
        <w:t>T</w:t>
      </w:r>
      <w:r>
        <w:rPr>
          <w:rFonts w:ascii="Calibri" w:hAnsi="Calibri" w:cs="Calibri"/>
        </w:rPr>
        <w:t>emperature + Deadband.</w:t>
      </w:r>
    </w:p>
    <w:p w:rsidR="0086731B" w:rsidRDefault="0086731B"/>
    <w:p w:rsidR="0086731B" w:rsidRPr="00F924F8" w:rsidRDefault="00516283">
      <w:pPr>
        <w:rPr>
          <w:color w:val="FF0000"/>
        </w:rPr>
      </w:pPr>
      <w:r>
        <w:rPr>
          <w:rFonts w:hint="eastAsia"/>
        </w:rPr>
        <w:t>制冷及除湿锁定：只有使用排气扇进行制冷和除湿控制时选中</w:t>
      </w:r>
      <w:r w:rsidR="00F924F8">
        <w:rPr>
          <w:rFonts w:hint="eastAsia"/>
        </w:rPr>
        <w:t xml:space="preserve">, </w:t>
      </w:r>
      <w:r w:rsidR="00F924F8" w:rsidRPr="00F924F8">
        <w:rPr>
          <w:rFonts w:hint="eastAsia"/>
          <w:color w:val="FF0000"/>
        </w:rPr>
        <w:t>仅限于</w:t>
      </w:r>
      <w:r w:rsidR="00F924F8" w:rsidRPr="00F924F8">
        <w:rPr>
          <w:rFonts w:hint="eastAsia"/>
          <w:color w:val="FF0000"/>
        </w:rPr>
        <w:t>Device Station</w:t>
      </w:r>
      <w:r w:rsidR="00F924F8" w:rsidRPr="00F924F8">
        <w:rPr>
          <w:rFonts w:hint="eastAsia"/>
          <w:color w:val="FF0000"/>
        </w:rPr>
        <w:t>及</w:t>
      </w:r>
      <w:r w:rsidR="00F924F8" w:rsidRPr="00F924F8">
        <w:rPr>
          <w:rFonts w:hint="eastAsia"/>
          <w:color w:val="FF0000"/>
        </w:rPr>
        <w:t xml:space="preserve"> Smart Socket-4</w:t>
      </w:r>
      <w:r w:rsidR="00F924F8" w:rsidRPr="00F924F8">
        <w:rPr>
          <w:rFonts w:hint="eastAsia"/>
          <w:color w:val="FF0000"/>
        </w:rPr>
        <w:t>。</w:t>
      </w:r>
    </w:p>
    <w:p w:rsidR="0086731B" w:rsidRDefault="00516283">
      <w:pPr>
        <w:rPr>
          <w:ins w:id="85" w:author="防滑很防滑" w:date="2022-12-16T10:11:00Z"/>
          <w:rFonts w:ascii="Calibri" w:hAnsi="Calibri" w:cs="Calibri"/>
        </w:rPr>
      </w:pPr>
      <w:r>
        <w:rPr>
          <w:rFonts w:ascii="Calibri" w:hAnsi="Calibri" w:cs="Calibri"/>
        </w:rPr>
        <w:t>Cooling &amp; Dehumidify lock: selected only when using exhaust fans for cooling and dehumidification control.</w:t>
      </w:r>
    </w:p>
    <w:p w:rsidR="0086731B" w:rsidRPr="007C2838" w:rsidRDefault="00F517A6">
      <w:pPr>
        <w:rPr>
          <w:ins w:id="86" w:author="防滑很防滑" w:date="2022-12-16T10:13:00Z"/>
          <w:rFonts w:ascii="Calibri" w:hAnsi="Calibri" w:cs="Calibri"/>
          <w:b/>
        </w:rPr>
      </w:pPr>
      <w:r w:rsidRPr="00F517A6">
        <w:rPr>
          <w:rFonts w:ascii="Calibri" w:hAnsi="Calibri" w:cs="Calibri" w:hint="eastAsia"/>
          <w:b/>
        </w:rPr>
        <w:t>举例如下：当</w:t>
      </w:r>
      <w:r w:rsidRPr="00F517A6">
        <w:rPr>
          <w:rFonts w:hint="eastAsia"/>
          <w:b/>
        </w:rPr>
        <w:t>制冷及除湿设置为锁定时，</w:t>
      </w:r>
      <w:r w:rsidRPr="00F517A6">
        <w:rPr>
          <w:rFonts w:ascii="Calibri" w:hAnsi="Calibri" w:cs="Calibri" w:hint="eastAsia"/>
          <w:b/>
        </w:rPr>
        <w:t>排气扇接一个</w:t>
      </w:r>
      <w:ins w:id="87" w:author="防滑很防滑" w:date="2022-12-16T10:10:00Z">
        <w:r w:rsidR="00516283" w:rsidRPr="007C2838">
          <w:rPr>
            <w:rFonts w:ascii="Calibri" w:hAnsi="Calibri" w:cs="Calibri" w:hint="eastAsia"/>
            <w:b/>
          </w:rPr>
          <w:t>C</w:t>
        </w:r>
      </w:ins>
      <w:r w:rsidRPr="00F517A6">
        <w:rPr>
          <w:rFonts w:ascii="Calibri" w:hAnsi="Calibri" w:cs="Calibri"/>
          <w:b/>
        </w:rPr>
        <w:t>ooling</w:t>
      </w:r>
      <w:r w:rsidRPr="00F517A6">
        <w:rPr>
          <w:rFonts w:ascii="Calibri" w:hAnsi="Calibri" w:cs="Calibri" w:hint="eastAsia"/>
          <w:b/>
        </w:rPr>
        <w:t>的</w:t>
      </w:r>
      <w:r w:rsidRPr="00F517A6">
        <w:rPr>
          <w:rFonts w:ascii="Calibri" w:hAnsi="Calibri" w:cs="Calibri"/>
          <w:b/>
        </w:rPr>
        <w:t xml:space="preserve">Device station </w:t>
      </w:r>
      <w:r w:rsidRPr="00F517A6">
        <w:rPr>
          <w:rFonts w:ascii="Calibri" w:hAnsi="Calibri" w:cs="Calibri" w:hint="eastAsia"/>
          <w:b/>
        </w:rPr>
        <w:t>的输出，则当除湿动作被触发时，这个</w:t>
      </w:r>
      <w:ins w:id="88" w:author="防滑很防滑" w:date="2022-12-16T10:10:00Z">
        <w:r w:rsidR="00516283" w:rsidRPr="007C2838">
          <w:rPr>
            <w:rFonts w:ascii="Calibri" w:hAnsi="Calibri" w:cs="Calibri" w:hint="eastAsia"/>
            <w:b/>
          </w:rPr>
          <w:t>C</w:t>
        </w:r>
      </w:ins>
      <w:r w:rsidRPr="00F517A6">
        <w:rPr>
          <w:rFonts w:ascii="Calibri" w:hAnsi="Calibri" w:cs="Calibri"/>
          <w:b/>
        </w:rPr>
        <w:t>ooling</w:t>
      </w:r>
      <w:r w:rsidRPr="00F517A6">
        <w:rPr>
          <w:rFonts w:ascii="Calibri" w:hAnsi="Calibri" w:cs="Calibri" w:hint="eastAsia"/>
          <w:b/>
        </w:rPr>
        <w:t>的</w:t>
      </w:r>
      <w:r w:rsidRPr="00F517A6">
        <w:rPr>
          <w:rFonts w:ascii="Calibri" w:hAnsi="Calibri" w:cs="Calibri"/>
          <w:b/>
        </w:rPr>
        <w:t xml:space="preserve">Device station </w:t>
      </w:r>
      <w:r w:rsidRPr="00F517A6">
        <w:rPr>
          <w:rFonts w:ascii="Calibri" w:hAnsi="Calibri" w:cs="Calibri" w:hint="eastAsia"/>
          <w:b/>
        </w:rPr>
        <w:t>也要输出，排气扇启动，即使此时</w:t>
      </w:r>
      <w:ins w:id="89" w:author="防滑很防滑" w:date="2022-12-16T10:10:00Z">
        <w:r w:rsidR="00516283" w:rsidRPr="007C2838">
          <w:rPr>
            <w:rFonts w:ascii="Calibri" w:hAnsi="Calibri" w:cs="Calibri" w:hint="eastAsia"/>
            <w:b/>
          </w:rPr>
          <w:t>C</w:t>
        </w:r>
      </w:ins>
      <w:r w:rsidRPr="00F517A6">
        <w:rPr>
          <w:rFonts w:ascii="Calibri" w:hAnsi="Calibri" w:cs="Calibri"/>
          <w:b/>
        </w:rPr>
        <w:t>ooling</w:t>
      </w:r>
      <w:r w:rsidRPr="00F517A6">
        <w:rPr>
          <w:rFonts w:ascii="Calibri" w:hAnsi="Calibri" w:cs="Calibri" w:hint="eastAsia"/>
          <w:b/>
        </w:rPr>
        <w:t>的条件并没有被触发。</w:t>
      </w:r>
    </w:p>
    <w:p w:rsidR="0086731B" w:rsidRPr="007C2838" w:rsidRDefault="00516283">
      <w:pPr>
        <w:rPr>
          <w:b/>
          <w:rPrChange w:id="90" w:author="vincent" w:date="2022-12-15T17:02:00Z">
            <w:rPr>
              <w:color w:val="FF0000"/>
            </w:rPr>
          </w:rPrChange>
        </w:rPr>
      </w:pPr>
      <w:ins w:id="91" w:author="防滑很防滑" w:date="2022-12-16T10:13:00Z">
        <w:r w:rsidRPr="007C2838">
          <w:rPr>
            <w:rFonts w:ascii="Calibri" w:hAnsi="Calibri" w:cs="Calibri" w:hint="eastAsia"/>
            <w:b/>
          </w:rPr>
          <w:t xml:space="preserve">Example: When </w:t>
        </w:r>
      </w:ins>
      <w:ins w:id="92" w:author="防滑很防滑" w:date="2022-12-16T10:14:00Z">
        <w:r w:rsidRPr="007C2838">
          <w:rPr>
            <w:rFonts w:ascii="Calibri" w:hAnsi="Calibri" w:cs="Calibri" w:hint="eastAsia"/>
            <w:b/>
          </w:rPr>
          <w:t>Cooling</w:t>
        </w:r>
      </w:ins>
      <w:ins w:id="93" w:author="防滑很防滑" w:date="2022-12-16T10:13:00Z">
        <w:r w:rsidRPr="007C2838">
          <w:rPr>
            <w:rFonts w:ascii="Calibri" w:hAnsi="Calibri" w:cs="Calibri" w:hint="eastAsia"/>
            <w:b/>
          </w:rPr>
          <w:t xml:space="preserve"> and </w:t>
        </w:r>
      </w:ins>
      <w:ins w:id="94" w:author="防滑很防滑" w:date="2022-12-16T10:14:00Z">
        <w:r w:rsidRPr="007C2838">
          <w:rPr>
            <w:rFonts w:ascii="Calibri" w:hAnsi="Calibri" w:cs="Calibri" w:hint="eastAsia"/>
            <w:b/>
          </w:rPr>
          <w:t>Dehumidify</w:t>
        </w:r>
      </w:ins>
      <w:ins w:id="95" w:author="防滑很防滑" w:date="2022-12-16T10:13:00Z">
        <w:r w:rsidRPr="007C2838">
          <w:rPr>
            <w:rFonts w:ascii="Calibri" w:hAnsi="Calibri" w:cs="Calibri" w:hint="eastAsia"/>
            <w:b/>
          </w:rPr>
          <w:t xml:space="preserve"> are set to lock, the exhaust fan is connected to the </w:t>
        </w:r>
        <w:r w:rsidRPr="007C2838">
          <w:rPr>
            <w:rFonts w:ascii="Calibri" w:hAnsi="Calibri" w:cs="Calibri" w:hint="eastAsia"/>
            <w:b/>
          </w:rPr>
          <w:lastRenderedPageBreak/>
          <w:t xml:space="preserve">output of a </w:t>
        </w:r>
      </w:ins>
      <w:ins w:id="96" w:author="防滑很防滑" w:date="2022-12-16T10:14:00Z">
        <w:r w:rsidRPr="007C2838">
          <w:rPr>
            <w:rFonts w:ascii="Calibri" w:hAnsi="Calibri" w:cs="Calibri" w:hint="eastAsia"/>
            <w:b/>
          </w:rPr>
          <w:t xml:space="preserve">Cooling </w:t>
        </w:r>
      </w:ins>
      <w:ins w:id="97" w:author="防滑很防滑" w:date="2022-12-16T10:13:00Z">
        <w:r w:rsidRPr="007C2838">
          <w:rPr>
            <w:rFonts w:ascii="Calibri" w:hAnsi="Calibri" w:cs="Calibri" w:hint="eastAsia"/>
            <w:b/>
          </w:rPr>
          <w:t>Device station</w:t>
        </w:r>
      </w:ins>
      <w:ins w:id="98" w:author="防滑很防滑" w:date="2022-12-16T10:14:00Z">
        <w:r w:rsidRPr="007C2838">
          <w:rPr>
            <w:rFonts w:ascii="Calibri" w:hAnsi="Calibri" w:cs="Calibri" w:hint="eastAsia"/>
            <w:b/>
          </w:rPr>
          <w:t>(BTS-C)</w:t>
        </w:r>
      </w:ins>
      <w:ins w:id="99" w:author="防滑很防滑" w:date="2022-12-16T10:13:00Z">
        <w:r w:rsidRPr="007C2838">
          <w:rPr>
            <w:rFonts w:ascii="Calibri" w:hAnsi="Calibri" w:cs="Calibri" w:hint="eastAsia"/>
            <w:b/>
          </w:rPr>
          <w:t xml:space="preserve">, so that when dehumidification is triggered, the </w:t>
        </w:r>
      </w:ins>
      <w:ins w:id="100" w:author="防滑很防滑" w:date="2022-12-16T10:15:00Z">
        <w:r w:rsidRPr="007C2838">
          <w:rPr>
            <w:rFonts w:ascii="Calibri" w:hAnsi="Calibri" w:cs="Calibri" w:hint="eastAsia"/>
            <w:b/>
          </w:rPr>
          <w:t>Cooling Device station(BTS-C)</w:t>
        </w:r>
      </w:ins>
      <w:ins w:id="101" w:author="防滑很防滑" w:date="2022-12-16T10:13:00Z">
        <w:r w:rsidRPr="007C2838">
          <w:rPr>
            <w:rFonts w:ascii="Calibri" w:hAnsi="Calibri" w:cs="Calibri" w:hint="eastAsia"/>
            <w:b/>
          </w:rPr>
          <w:t xml:space="preserve"> is also </w:t>
        </w:r>
      </w:ins>
      <w:ins w:id="102" w:author="防滑很防滑" w:date="2022-12-16T10:15:00Z">
        <w:r w:rsidRPr="007C2838">
          <w:rPr>
            <w:rFonts w:ascii="Calibri" w:hAnsi="Calibri" w:cs="Calibri" w:hint="eastAsia"/>
            <w:b/>
          </w:rPr>
          <w:t>turn on the</w:t>
        </w:r>
      </w:ins>
      <w:ins w:id="103" w:author="防滑很防滑" w:date="2022-12-16T10:13:00Z">
        <w:r w:rsidRPr="007C2838">
          <w:rPr>
            <w:rFonts w:ascii="Calibri" w:hAnsi="Calibri" w:cs="Calibri" w:hint="eastAsia"/>
            <w:b/>
          </w:rPr>
          <w:t xml:space="preserve"> exhaust fan</w:t>
        </w:r>
      </w:ins>
      <w:ins w:id="104" w:author="防滑很防滑" w:date="2022-12-16T10:15:00Z">
        <w:r w:rsidRPr="007C2838">
          <w:rPr>
            <w:rFonts w:ascii="Calibri" w:hAnsi="Calibri" w:cs="Calibri" w:hint="eastAsia"/>
            <w:b/>
          </w:rPr>
          <w:t>,</w:t>
        </w:r>
      </w:ins>
      <w:ins w:id="105" w:author="防滑很防滑" w:date="2022-12-16T10:13:00Z">
        <w:r w:rsidRPr="007C2838">
          <w:rPr>
            <w:rFonts w:ascii="Calibri" w:hAnsi="Calibri" w:cs="Calibri" w:hint="eastAsia"/>
            <w:b/>
          </w:rPr>
          <w:t xml:space="preserve"> even if the </w:t>
        </w:r>
      </w:ins>
      <w:ins w:id="106" w:author="防滑很防滑" w:date="2022-12-16T10:15:00Z">
        <w:r w:rsidRPr="007C2838">
          <w:rPr>
            <w:rFonts w:ascii="Calibri" w:hAnsi="Calibri" w:cs="Calibri" w:hint="eastAsia"/>
            <w:b/>
          </w:rPr>
          <w:t>c</w:t>
        </w:r>
      </w:ins>
      <w:ins w:id="107" w:author="防滑很防滑" w:date="2022-12-16T10:13:00Z">
        <w:r w:rsidRPr="007C2838">
          <w:rPr>
            <w:rFonts w:ascii="Calibri" w:hAnsi="Calibri" w:cs="Calibri" w:hint="eastAsia"/>
            <w:b/>
          </w:rPr>
          <w:t>ooling condition is not triggered at this time.</w:t>
        </w:r>
      </w:ins>
    </w:p>
    <w:p w:rsidR="00000000" w:rsidRDefault="00881FB2">
      <w:pPr>
        <w:spacing w:line="360" w:lineRule="auto"/>
        <w:rPr>
          <w:ins w:id="108" w:author="防滑很防滑" w:date="2022-12-16T10:11:00Z"/>
          <w:rFonts w:ascii="宋体" w:eastAsia="宋体" w:hAnsi="宋体"/>
          <w:sz w:val="24"/>
          <w:szCs w:val="24"/>
        </w:rPr>
        <w:pPrChange w:id="109" w:author="防滑很防滑" w:date="2022-12-16T10:15:00Z">
          <w:pPr>
            <w:pStyle w:val="2"/>
            <w:spacing w:line="360" w:lineRule="auto"/>
          </w:pPr>
        </w:pPrChange>
      </w:pPr>
      <w:bookmarkStart w:id="110" w:name="_Toc17173"/>
      <w:bookmarkStart w:id="111" w:name="_Toc121835862"/>
    </w:p>
    <w:p w:rsidR="0086731B" w:rsidRDefault="00516283">
      <w:pPr>
        <w:pStyle w:val="2"/>
        <w:spacing w:line="360" w:lineRule="auto"/>
        <w:rPr>
          <w:rFonts w:ascii="宋体" w:eastAsia="宋体" w:hAnsi="宋体"/>
          <w:sz w:val="24"/>
          <w:szCs w:val="24"/>
        </w:rPr>
      </w:pPr>
      <w:r>
        <w:rPr>
          <w:rFonts w:ascii="宋体" w:eastAsia="宋体" w:hAnsi="宋体" w:hint="eastAsia"/>
          <w:sz w:val="24"/>
          <w:szCs w:val="24"/>
        </w:rPr>
        <w:t>湿度设置</w:t>
      </w:r>
      <w:bookmarkEnd w:id="110"/>
      <w:r>
        <w:rPr>
          <w:rFonts w:ascii="Calibri" w:eastAsia="宋体" w:hAnsi="Calibri" w:cs="Calibri"/>
          <w:sz w:val="24"/>
          <w:szCs w:val="24"/>
        </w:rPr>
        <w:t>Humidity Setting</w:t>
      </w:r>
      <w:bookmarkEnd w:id="111"/>
    </w:p>
    <w:p w:rsidR="0086731B" w:rsidRDefault="00516283">
      <w:r>
        <w:rPr>
          <w:rFonts w:hint="eastAsia"/>
        </w:rPr>
        <w:t>点击首页</w:t>
      </w:r>
      <w:r>
        <w:rPr>
          <w:rFonts w:hint="eastAsia"/>
        </w:rPr>
        <w:t>[Humid]</w:t>
      </w:r>
      <w:r>
        <w:rPr>
          <w:rFonts w:hint="eastAsia"/>
        </w:rPr>
        <w:t>进入湿度设置页面。</w:t>
      </w:r>
    </w:p>
    <w:p w:rsidR="0086731B" w:rsidRDefault="00516283">
      <w:r>
        <w:rPr>
          <w:rFonts w:hint="eastAsia"/>
        </w:rPr>
        <w:t>Tap [Humid] on the top page to enter the humidity setting page.</w:t>
      </w:r>
    </w:p>
    <w:p w:rsidR="0086731B" w:rsidRDefault="00516283">
      <w:r>
        <w:rPr>
          <w:noProof/>
        </w:rPr>
        <w:drawing>
          <wp:inline distT="0" distB="0" distL="114300" distR="114300">
            <wp:extent cx="3667125" cy="3219450"/>
            <wp:effectExtent l="0" t="0" r="9525"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35" cstate="print"/>
                    <a:stretch>
                      <a:fillRect/>
                    </a:stretch>
                  </pic:blipFill>
                  <pic:spPr>
                    <a:xfrm>
                      <a:off x="0" y="0"/>
                      <a:ext cx="3667125" cy="3219450"/>
                    </a:xfrm>
                    <a:prstGeom prst="rect">
                      <a:avLst/>
                    </a:prstGeom>
                    <a:noFill/>
                    <a:ln>
                      <a:noFill/>
                    </a:ln>
                  </pic:spPr>
                </pic:pic>
              </a:graphicData>
            </a:graphic>
          </wp:inline>
        </w:drawing>
      </w:r>
    </w:p>
    <w:p w:rsidR="0086731B" w:rsidRDefault="00516283">
      <w:r>
        <w:rPr>
          <w:rFonts w:hint="eastAsia"/>
        </w:rPr>
        <w:t>除湿条件：当湿度</w:t>
      </w:r>
      <w:r>
        <w:rPr>
          <w:rFonts w:hint="eastAsia"/>
        </w:rPr>
        <w:t xml:space="preserve"> &gt;= </w:t>
      </w:r>
      <w:r>
        <w:rPr>
          <w:rFonts w:hint="eastAsia"/>
        </w:rPr>
        <w:t>除湿目标值时开启，</w:t>
      </w:r>
    </w:p>
    <w:p w:rsidR="0086731B" w:rsidRDefault="00516283">
      <w:r>
        <w:rPr>
          <w:rFonts w:hint="eastAsia"/>
        </w:rPr>
        <w:t xml:space="preserve">          </w:t>
      </w:r>
      <w:r>
        <w:rPr>
          <w:rFonts w:hint="eastAsia"/>
        </w:rPr>
        <w:t>当湿度</w:t>
      </w:r>
      <w:r>
        <w:rPr>
          <w:rFonts w:hint="eastAsia"/>
        </w:rPr>
        <w:t xml:space="preserve"> &lt;= </w:t>
      </w:r>
      <w:r>
        <w:rPr>
          <w:rFonts w:hint="eastAsia"/>
        </w:rPr>
        <w:t>除湿目标值</w:t>
      </w:r>
      <w:r>
        <w:rPr>
          <w:rFonts w:hint="eastAsia"/>
        </w:rPr>
        <w:t xml:space="preserve"> - Deadband</w:t>
      </w:r>
      <w:r>
        <w:rPr>
          <w:rFonts w:hint="eastAsia"/>
        </w:rPr>
        <w:t>时关闭。</w:t>
      </w:r>
    </w:p>
    <w:p w:rsidR="0086731B" w:rsidRDefault="00516283">
      <w:r>
        <w:rPr>
          <w:rFonts w:hint="eastAsia"/>
        </w:rPr>
        <w:t xml:space="preserve">Dehumidification condition: Turn on when humidity &gt;= Dehumidification </w:t>
      </w:r>
      <w:r>
        <w:rPr>
          <w:rFonts w:ascii="Calibri" w:hAnsi="Calibri" w:cs="Calibri" w:hint="eastAsia"/>
        </w:rPr>
        <w:t>T</w:t>
      </w:r>
      <w:r>
        <w:rPr>
          <w:rFonts w:ascii="Calibri" w:hAnsi="Calibri" w:cs="Calibri"/>
        </w:rPr>
        <w:t>rigger</w:t>
      </w:r>
      <w:r>
        <w:rPr>
          <w:rFonts w:hint="eastAsia"/>
        </w:rPr>
        <w:t xml:space="preserve"> Value</w:t>
      </w:r>
    </w:p>
    <w:p w:rsidR="0086731B" w:rsidRDefault="00516283">
      <w:r>
        <w:rPr>
          <w:rFonts w:hint="eastAsia"/>
        </w:rPr>
        <w:t xml:space="preserve">          Turn off when Humidity &lt;= Dehumidification </w:t>
      </w:r>
      <w:r>
        <w:rPr>
          <w:rFonts w:ascii="Calibri" w:hAnsi="Calibri" w:cs="Calibri" w:hint="eastAsia"/>
        </w:rPr>
        <w:t>T</w:t>
      </w:r>
      <w:r>
        <w:rPr>
          <w:rFonts w:ascii="Calibri" w:hAnsi="Calibri" w:cs="Calibri"/>
        </w:rPr>
        <w:t>rigger</w:t>
      </w:r>
      <w:r>
        <w:rPr>
          <w:rFonts w:hint="eastAsia"/>
        </w:rPr>
        <w:t xml:space="preserve"> Value - Deadband.</w:t>
      </w:r>
    </w:p>
    <w:p w:rsidR="0086731B" w:rsidRDefault="00516283">
      <w:r>
        <w:rPr>
          <w:rFonts w:hint="eastAsia"/>
        </w:rPr>
        <w:t>加湿条件：当湿度</w:t>
      </w:r>
      <w:r>
        <w:rPr>
          <w:rFonts w:hint="eastAsia"/>
        </w:rPr>
        <w:t xml:space="preserve"> &lt;= </w:t>
      </w:r>
      <w:r>
        <w:rPr>
          <w:rFonts w:hint="eastAsia"/>
        </w:rPr>
        <w:t>加湿目标值开启，</w:t>
      </w:r>
    </w:p>
    <w:p w:rsidR="0086731B" w:rsidRDefault="00516283">
      <w:r>
        <w:rPr>
          <w:rFonts w:hint="eastAsia"/>
        </w:rPr>
        <w:t xml:space="preserve">          </w:t>
      </w:r>
      <w:r>
        <w:rPr>
          <w:rFonts w:hint="eastAsia"/>
        </w:rPr>
        <w:t>当湿度</w:t>
      </w:r>
      <w:r>
        <w:rPr>
          <w:rFonts w:hint="eastAsia"/>
        </w:rPr>
        <w:t xml:space="preserve"> &gt;= </w:t>
      </w:r>
      <w:r>
        <w:rPr>
          <w:rFonts w:hint="eastAsia"/>
        </w:rPr>
        <w:t>加湿目标值</w:t>
      </w:r>
      <w:r>
        <w:rPr>
          <w:rFonts w:hint="eastAsia"/>
        </w:rPr>
        <w:t xml:space="preserve"> + deadband</w:t>
      </w:r>
      <w:r>
        <w:rPr>
          <w:rFonts w:hint="eastAsia"/>
        </w:rPr>
        <w:t>时关闭。</w:t>
      </w:r>
    </w:p>
    <w:p w:rsidR="0086731B" w:rsidRDefault="00516283">
      <w:r>
        <w:rPr>
          <w:rFonts w:hint="eastAsia"/>
        </w:rPr>
        <w:t xml:space="preserve">Humidification conditions: Turn on when humidity &lt;= Humidification </w:t>
      </w:r>
      <w:r>
        <w:rPr>
          <w:rFonts w:ascii="Calibri" w:hAnsi="Calibri" w:cs="Calibri" w:hint="eastAsia"/>
        </w:rPr>
        <w:t>T</w:t>
      </w:r>
      <w:r>
        <w:rPr>
          <w:rFonts w:ascii="Calibri" w:hAnsi="Calibri" w:cs="Calibri"/>
        </w:rPr>
        <w:t>rigger</w:t>
      </w:r>
      <w:r>
        <w:rPr>
          <w:rFonts w:hint="eastAsia"/>
        </w:rPr>
        <w:t xml:space="preserve"> Value</w:t>
      </w:r>
    </w:p>
    <w:p w:rsidR="0086731B" w:rsidRDefault="00516283">
      <w:pPr>
        <w:rPr>
          <w:rFonts w:ascii="Calibri" w:hAnsi="Calibri" w:cs="Calibri"/>
        </w:rPr>
      </w:pPr>
      <w:r>
        <w:rPr>
          <w:rFonts w:hint="eastAsia"/>
        </w:rPr>
        <w:t xml:space="preserve">          Turn off when humidity &gt;= Humidification </w:t>
      </w:r>
      <w:r>
        <w:rPr>
          <w:rFonts w:ascii="Calibri" w:hAnsi="Calibri" w:cs="Calibri" w:hint="eastAsia"/>
        </w:rPr>
        <w:t>T</w:t>
      </w:r>
      <w:r>
        <w:rPr>
          <w:rFonts w:ascii="Calibri" w:hAnsi="Calibri" w:cs="Calibri"/>
        </w:rPr>
        <w:t>rigger</w:t>
      </w:r>
      <w:r>
        <w:rPr>
          <w:rFonts w:hint="eastAsia"/>
        </w:rPr>
        <w:t xml:space="preserve"> Value + deadband.</w:t>
      </w:r>
    </w:p>
    <w:p w:rsidR="0086731B" w:rsidRDefault="0086731B"/>
    <w:p w:rsidR="0086731B" w:rsidRDefault="0086731B"/>
    <w:p w:rsidR="0086731B" w:rsidRDefault="00516283">
      <w:pPr>
        <w:pStyle w:val="2"/>
        <w:spacing w:line="360" w:lineRule="auto"/>
        <w:rPr>
          <w:rFonts w:ascii="宋体" w:eastAsia="宋体" w:hAnsi="宋体"/>
          <w:sz w:val="24"/>
          <w:szCs w:val="24"/>
        </w:rPr>
      </w:pPr>
      <w:bookmarkStart w:id="112" w:name="_Toc24079"/>
      <w:bookmarkStart w:id="113" w:name="_Toc121835863"/>
      <w:r>
        <w:rPr>
          <w:rFonts w:ascii="宋体" w:eastAsia="宋体" w:hAnsi="宋体" w:hint="eastAsia"/>
          <w:sz w:val="24"/>
          <w:szCs w:val="24"/>
        </w:rPr>
        <w:t>CO2设置</w:t>
      </w:r>
      <w:bookmarkEnd w:id="112"/>
      <w:r>
        <w:rPr>
          <w:rFonts w:ascii="宋体" w:eastAsia="宋体" w:hAnsi="宋体" w:hint="eastAsia"/>
          <w:sz w:val="24"/>
          <w:szCs w:val="24"/>
        </w:rPr>
        <w:t xml:space="preserve"> CO2 Setting</w:t>
      </w:r>
      <w:bookmarkEnd w:id="113"/>
    </w:p>
    <w:p w:rsidR="0086731B" w:rsidRDefault="00516283">
      <w:r>
        <w:rPr>
          <w:rFonts w:hint="eastAsia"/>
        </w:rPr>
        <w:t>点击首页</w:t>
      </w:r>
      <w:r>
        <w:rPr>
          <w:rFonts w:hint="eastAsia"/>
        </w:rPr>
        <w:t>[CO2]</w:t>
      </w:r>
      <w:r>
        <w:rPr>
          <w:rFonts w:hint="eastAsia"/>
        </w:rPr>
        <w:t>进入</w:t>
      </w:r>
      <w:r>
        <w:rPr>
          <w:rFonts w:hint="eastAsia"/>
        </w:rPr>
        <w:t>CO2</w:t>
      </w:r>
      <w:r>
        <w:rPr>
          <w:rFonts w:hint="eastAsia"/>
        </w:rPr>
        <w:t>设置页面。</w:t>
      </w:r>
    </w:p>
    <w:p w:rsidR="0086731B" w:rsidRDefault="00516283">
      <w:r>
        <w:rPr>
          <w:rFonts w:hint="eastAsia"/>
        </w:rPr>
        <w:t>Tap [CO2] on the top page to enter the CO2 setting page.</w:t>
      </w:r>
    </w:p>
    <w:p w:rsidR="0086731B" w:rsidRDefault="00516283">
      <w:r>
        <w:rPr>
          <w:noProof/>
        </w:rPr>
        <w:lastRenderedPageBreak/>
        <w:drawing>
          <wp:inline distT="0" distB="0" distL="114300" distR="114300">
            <wp:extent cx="3733800" cy="5705475"/>
            <wp:effectExtent l="0" t="0" r="0" b="952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36" cstate="print"/>
                    <a:stretch>
                      <a:fillRect/>
                    </a:stretch>
                  </pic:blipFill>
                  <pic:spPr>
                    <a:xfrm>
                      <a:off x="0" y="0"/>
                      <a:ext cx="3733800" cy="5705475"/>
                    </a:xfrm>
                    <a:prstGeom prst="rect">
                      <a:avLst/>
                    </a:prstGeom>
                    <a:noFill/>
                    <a:ln>
                      <a:noFill/>
                    </a:ln>
                  </pic:spPr>
                </pic:pic>
              </a:graphicData>
            </a:graphic>
          </wp:inline>
        </w:drawing>
      </w:r>
    </w:p>
    <w:p w:rsidR="0086731B" w:rsidRDefault="00516283">
      <w:r>
        <w:rPr>
          <w:rFonts w:hint="eastAsia"/>
        </w:rPr>
        <w:t>PPM UP</w:t>
      </w:r>
      <w:r>
        <w:rPr>
          <w:rFonts w:hint="eastAsia"/>
        </w:rPr>
        <w:t>只在白天生效</w:t>
      </w:r>
    </w:p>
    <w:p w:rsidR="0086731B" w:rsidRDefault="00516283">
      <w:r>
        <w:rPr>
          <w:rFonts w:hint="eastAsia"/>
        </w:rPr>
        <w:t>PPM UP is only effective during the daytime</w:t>
      </w:r>
    </w:p>
    <w:p w:rsidR="0086731B" w:rsidRPr="007C2838" w:rsidRDefault="00516283">
      <w:r>
        <w:rPr>
          <w:rFonts w:hint="eastAsia"/>
        </w:rPr>
        <w:t>PPM U</w:t>
      </w:r>
      <w:r w:rsidRPr="007C2838">
        <w:rPr>
          <w:rFonts w:hint="eastAsia"/>
        </w:rPr>
        <w:t>P</w:t>
      </w:r>
      <w:r w:rsidRPr="007C2838">
        <w:rPr>
          <w:rFonts w:hint="eastAsia"/>
        </w:rPr>
        <w:t>时可选择是否是</w:t>
      </w:r>
      <w:r w:rsidRPr="007C2838">
        <w:rPr>
          <w:rFonts w:hint="eastAsia"/>
        </w:rPr>
        <w:t>Fuzzy Logic</w:t>
      </w:r>
      <w:r w:rsidRPr="007C2838">
        <w:rPr>
          <w:rFonts w:hint="eastAsia"/>
        </w:rPr>
        <w:t>模式（使用二氧化碳钢瓶）</w:t>
      </w:r>
      <w:r w:rsidR="00D71466" w:rsidRPr="00D71466">
        <w:rPr>
          <w:rFonts w:hint="eastAsia"/>
          <w:rPrChange w:id="114" w:author="vincent" w:date="2022-12-15T17:02:00Z">
            <w:rPr>
              <w:rFonts w:asciiTheme="majorHAnsi" w:eastAsiaTheme="majorEastAsia" w:hAnsiTheme="majorHAnsi" w:cstheme="majorBidi" w:hint="eastAsia"/>
              <w:b/>
              <w:bCs/>
              <w:sz w:val="32"/>
              <w:szCs w:val="32"/>
            </w:rPr>
          </w:rPrChange>
        </w:rPr>
        <w:t>。</w:t>
      </w:r>
    </w:p>
    <w:p w:rsidR="0086731B" w:rsidRPr="007C2838" w:rsidRDefault="00516283">
      <w:r w:rsidRPr="007C2838">
        <w:rPr>
          <w:rFonts w:hint="eastAsia"/>
        </w:rPr>
        <w:t>Grower can select Fuzzy Logic mode when the CO2 tank is the source for PPM UP.</w:t>
      </w:r>
    </w:p>
    <w:p w:rsidR="0086731B" w:rsidRPr="007C2838" w:rsidRDefault="00D71466">
      <w:pPr>
        <w:rPr>
          <w:ins w:id="115" w:author="防滑很防滑" w:date="2022-12-16T10:16:00Z"/>
        </w:rPr>
      </w:pPr>
      <w:r w:rsidRPr="00D71466">
        <w:rPr>
          <w:rPrChange w:id="116" w:author="防滑很防滑" w:date="2022-12-16T10:16:00Z">
            <w:rPr>
              <w:rFonts w:asciiTheme="majorHAnsi" w:eastAsiaTheme="majorEastAsia" w:hAnsiTheme="majorHAnsi" w:cstheme="majorBidi"/>
              <w:b/>
              <w:bCs/>
              <w:sz w:val="32"/>
              <w:szCs w:val="32"/>
            </w:rPr>
          </w:rPrChange>
        </w:rPr>
        <w:t>CO2</w:t>
      </w:r>
      <w:r w:rsidRPr="00D71466">
        <w:rPr>
          <w:rFonts w:hint="eastAsia"/>
          <w:rPrChange w:id="117" w:author="防滑很防滑" w:date="2022-12-16T10:16:00Z">
            <w:rPr>
              <w:rFonts w:asciiTheme="majorHAnsi" w:eastAsiaTheme="majorEastAsia" w:hAnsiTheme="majorHAnsi" w:cstheme="majorBidi" w:hint="eastAsia"/>
              <w:b/>
              <w:bCs/>
              <w:sz w:val="32"/>
              <w:szCs w:val="32"/>
            </w:rPr>
          </w:rPrChange>
        </w:rPr>
        <w:t>及制冷锁定：只在使用排气扇制冷时选中。</w:t>
      </w:r>
      <w:r w:rsidR="00516283" w:rsidRPr="007C2838">
        <w:rPr>
          <w:rFonts w:hint="eastAsia"/>
        </w:rPr>
        <w:t>备注：</w:t>
      </w:r>
      <w:r w:rsidR="00516283" w:rsidRPr="007C2838">
        <w:rPr>
          <w:rFonts w:hint="eastAsia"/>
        </w:rPr>
        <w:t xml:space="preserve"> </w:t>
      </w:r>
      <w:r w:rsidR="00516283" w:rsidRPr="007C2838">
        <w:rPr>
          <w:rFonts w:hint="eastAsia"/>
        </w:rPr>
        <w:t>选择锁定是为减少</w:t>
      </w:r>
      <w:r w:rsidR="00516283" w:rsidRPr="007C2838">
        <w:rPr>
          <w:rFonts w:hint="eastAsia"/>
        </w:rPr>
        <w:t>CO</w:t>
      </w:r>
      <w:r w:rsidR="00516283" w:rsidRPr="007C2838">
        <w:t xml:space="preserve">2 </w:t>
      </w:r>
      <w:r w:rsidR="00516283" w:rsidRPr="007C2838">
        <w:rPr>
          <w:rFonts w:hint="eastAsia"/>
        </w:rPr>
        <w:t>浪费，当使用排气扇作为制冷设备时，如果触发了制冷条件，排气扇启动，则</w:t>
      </w:r>
      <w:r w:rsidR="00516283" w:rsidRPr="007C2838">
        <w:t>CO2 UP</w:t>
      </w:r>
      <w:r w:rsidR="00516283" w:rsidRPr="007C2838">
        <w:rPr>
          <w:rFonts w:hint="eastAsia"/>
        </w:rPr>
        <w:t>输出自动关闭，直到停止制冷。</w:t>
      </w:r>
    </w:p>
    <w:p w:rsidR="0086731B" w:rsidRPr="007C2838" w:rsidRDefault="00516283">
      <w:ins w:id="118" w:author="防滑很防滑" w:date="2022-12-16T10:16:00Z">
        <w:r w:rsidRPr="007C2838">
          <w:rPr>
            <w:rFonts w:hint="eastAsia"/>
          </w:rPr>
          <w:t xml:space="preserve">CO2 &amp; Cooling Lock: </w:t>
        </w:r>
      </w:ins>
      <w:ins w:id="119" w:author="防滑很防滑" w:date="2022-12-16T10:17:00Z">
        <w:r w:rsidRPr="007C2838">
          <w:rPr>
            <w:rFonts w:hint="eastAsia"/>
          </w:rPr>
          <w:t>O</w:t>
        </w:r>
      </w:ins>
      <w:ins w:id="120" w:author="防滑很防滑" w:date="2022-12-16T10:16:00Z">
        <w:r w:rsidRPr="007C2838">
          <w:rPr>
            <w:rFonts w:hint="eastAsia"/>
          </w:rPr>
          <w:t>nly</w:t>
        </w:r>
      </w:ins>
      <w:r w:rsidRPr="007C2838">
        <w:rPr>
          <w:rFonts w:hint="eastAsia"/>
        </w:rPr>
        <w:t>select</w:t>
      </w:r>
      <w:ins w:id="121" w:author="防滑很防滑" w:date="2022-12-16T10:16:00Z">
        <w:r w:rsidRPr="007C2838">
          <w:rPr>
            <w:rFonts w:hint="eastAsia"/>
          </w:rPr>
          <w:t xml:space="preserve"> when using an exhaust fan for cooling. </w:t>
        </w:r>
      </w:ins>
      <w:r w:rsidRPr="007C2838">
        <w:rPr>
          <w:rFonts w:hint="eastAsia"/>
        </w:rPr>
        <w:t>NOTE</w:t>
      </w:r>
      <w:ins w:id="122" w:author="防滑很防滑" w:date="2022-12-16T10:16:00Z">
        <w:r w:rsidRPr="007C2838">
          <w:rPr>
            <w:rFonts w:hint="eastAsia"/>
          </w:rPr>
          <w:t xml:space="preserve">: </w:t>
        </w:r>
      </w:ins>
      <w:ins w:id="123" w:author="防滑很防滑" w:date="2022-12-16T10:17:00Z">
        <w:r w:rsidRPr="007C2838">
          <w:rPr>
            <w:rFonts w:hint="eastAsia"/>
          </w:rPr>
          <w:t>this function</w:t>
        </w:r>
      </w:ins>
      <w:ins w:id="124" w:author="防滑很防滑" w:date="2022-12-16T10:16:00Z">
        <w:r w:rsidRPr="007C2838">
          <w:rPr>
            <w:rFonts w:hint="eastAsia"/>
          </w:rPr>
          <w:t xml:space="preserve"> is selected to reduce CO2 waste, when using the exhaust fan as a cooling device, if a cooling condition is triggered and the exhaust fan starts, the CO2 UP output is automatically switched off until cooling stops.</w:t>
        </w:r>
      </w:ins>
    </w:p>
    <w:p w:rsidR="0086731B" w:rsidRPr="007C2838" w:rsidRDefault="00516283">
      <w:r w:rsidRPr="007C2838">
        <w:t>CO2</w:t>
      </w:r>
      <w:r w:rsidRPr="007C2838">
        <w:rPr>
          <w:rFonts w:hint="eastAsia"/>
        </w:rPr>
        <w:t>及除湿锁定：只在使用排气扇除湿时选中。备注：</w:t>
      </w:r>
      <w:r w:rsidRPr="007C2838">
        <w:rPr>
          <w:rFonts w:hint="eastAsia"/>
        </w:rPr>
        <w:t xml:space="preserve"> </w:t>
      </w:r>
      <w:r w:rsidRPr="007C2838">
        <w:rPr>
          <w:rFonts w:hint="eastAsia"/>
        </w:rPr>
        <w:t>选择锁定是为减少</w:t>
      </w:r>
      <w:r w:rsidRPr="007C2838">
        <w:rPr>
          <w:rFonts w:hint="eastAsia"/>
        </w:rPr>
        <w:t>CO</w:t>
      </w:r>
      <w:r w:rsidRPr="007C2838">
        <w:t xml:space="preserve">2 </w:t>
      </w:r>
      <w:r w:rsidRPr="007C2838">
        <w:rPr>
          <w:rFonts w:hint="eastAsia"/>
        </w:rPr>
        <w:t>浪费，当使用排气扇作为除湿设备时，如果触发了除湿条件，排气扇启动，则</w:t>
      </w:r>
      <w:r w:rsidRPr="007C2838">
        <w:t>CO2 UP</w:t>
      </w:r>
      <w:r w:rsidRPr="007C2838">
        <w:rPr>
          <w:rFonts w:hint="eastAsia"/>
        </w:rPr>
        <w:t>输出自动关闭，直到停止除湿。</w:t>
      </w:r>
    </w:p>
    <w:p w:rsidR="0086731B" w:rsidRDefault="00516283">
      <w:r w:rsidRPr="007C2838">
        <w:rPr>
          <w:rFonts w:hint="eastAsia"/>
        </w:rPr>
        <w:t>CO2 and Dehumidify</w:t>
      </w:r>
      <w:bookmarkStart w:id="125" w:name="_GoBack"/>
      <w:bookmarkEnd w:id="125"/>
      <w:r w:rsidRPr="007C2838">
        <w:rPr>
          <w:rFonts w:hint="eastAsia"/>
        </w:rPr>
        <w:t xml:space="preserve">Lock: Only selected when using an exhaust fan for dehumidification. NOTE: </w:t>
      </w:r>
      <w:r>
        <w:rPr>
          <w:rFonts w:hint="eastAsia"/>
        </w:rPr>
        <w:lastRenderedPageBreak/>
        <w:t>Lock is selected to reduce CO2 waste. When using an exhaust fan as a dehumidification device, if a dehumidification condition is triggered and the exhaust fan starts, the CO2 UP output is automatically switched off, will be back on until dehumidification stops.</w:t>
      </w:r>
    </w:p>
    <w:p w:rsidR="0086731B" w:rsidRDefault="0086731B"/>
    <w:p w:rsidR="0086731B" w:rsidRDefault="0086731B"/>
    <w:p w:rsidR="0086731B" w:rsidRDefault="00516283">
      <w:r>
        <w:rPr>
          <w:rFonts w:hint="eastAsia"/>
        </w:rPr>
        <w:t>CO2 UP</w:t>
      </w:r>
      <w:r>
        <w:rPr>
          <w:rFonts w:hint="eastAsia"/>
        </w:rPr>
        <w:t>条件：当</w:t>
      </w:r>
      <w:r>
        <w:rPr>
          <w:rFonts w:hint="eastAsia"/>
        </w:rPr>
        <w:t>CO2</w:t>
      </w:r>
      <w:r>
        <w:rPr>
          <w:rFonts w:hint="eastAsia"/>
        </w:rPr>
        <w:t>值</w:t>
      </w:r>
      <w:r>
        <w:rPr>
          <w:rFonts w:hint="eastAsia"/>
        </w:rPr>
        <w:t xml:space="preserve"> &lt;= PPM UP</w:t>
      </w:r>
      <w:r>
        <w:rPr>
          <w:rFonts w:hint="eastAsia"/>
        </w:rPr>
        <w:t>目标值时开启，</w:t>
      </w:r>
    </w:p>
    <w:p w:rsidR="0086731B" w:rsidRDefault="00516283">
      <w:pPr>
        <w:ind w:left="840" w:firstLine="420"/>
      </w:pPr>
      <w:r>
        <w:rPr>
          <w:rFonts w:hint="eastAsia"/>
        </w:rPr>
        <w:t>当</w:t>
      </w:r>
      <w:r>
        <w:rPr>
          <w:rFonts w:hint="eastAsia"/>
        </w:rPr>
        <w:t>CO2</w:t>
      </w:r>
      <w:r>
        <w:rPr>
          <w:rFonts w:hint="eastAsia"/>
        </w:rPr>
        <w:t>值</w:t>
      </w:r>
      <w:r>
        <w:rPr>
          <w:rFonts w:hint="eastAsia"/>
        </w:rPr>
        <w:t xml:space="preserve"> &gt;= PPM UP</w:t>
      </w:r>
      <w:r>
        <w:rPr>
          <w:rFonts w:hint="eastAsia"/>
        </w:rPr>
        <w:t>目标值</w:t>
      </w:r>
      <w:r>
        <w:rPr>
          <w:rFonts w:hint="eastAsia"/>
        </w:rPr>
        <w:t xml:space="preserve"> + CO2 Deadband</w:t>
      </w:r>
      <w:r>
        <w:rPr>
          <w:rFonts w:hint="eastAsia"/>
        </w:rPr>
        <w:t>时关闭。</w:t>
      </w:r>
    </w:p>
    <w:p w:rsidR="0086731B" w:rsidRDefault="00516283">
      <w:r>
        <w:rPr>
          <w:rFonts w:hint="eastAsia"/>
        </w:rPr>
        <w:t>PPM UP condition: Turn on when CO2 value &lt;= PPM UP target value.</w:t>
      </w:r>
    </w:p>
    <w:p w:rsidR="0086731B" w:rsidRDefault="00516283">
      <w:pPr>
        <w:ind w:left="840" w:firstLine="420"/>
      </w:pPr>
      <w:r>
        <w:rPr>
          <w:rFonts w:hint="eastAsia"/>
        </w:rPr>
        <w:t>Turn off when CO2 value &gt;= PPM UP target + CO2 Deadband.</w:t>
      </w:r>
    </w:p>
    <w:p w:rsidR="0086731B" w:rsidRDefault="0086731B">
      <w:pPr>
        <w:ind w:left="840" w:firstLine="420"/>
      </w:pPr>
    </w:p>
    <w:p w:rsidR="0086731B" w:rsidRPr="007C2838" w:rsidRDefault="00D71466">
      <w:pPr>
        <w:rPr>
          <w:b/>
          <w:rPrChange w:id="126" w:author="vincent" w:date="2022-12-15T17:11:00Z">
            <w:rPr>
              <w:color w:val="FF0000"/>
            </w:rPr>
          </w:rPrChange>
        </w:rPr>
      </w:pPr>
      <w:r w:rsidRPr="00D71466">
        <w:rPr>
          <w:b/>
          <w:rPrChange w:id="127" w:author="vincent" w:date="2022-12-15T17:11:00Z">
            <w:rPr>
              <w:rFonts w:asciiTheme="majorHAnsi" w:eastAsiaTheme="majorEastAsia" w:hAnsiTheme="majorHAnsi" w:cstheme="majorBidi"/>
              <w:b/>
              <w:bCs/>
              <w:color w:val="FF0000"/>
              <w:sz w:val="32"/>
              <w:szCs w:val="32"/>
            </w:rPr>
          </w:rPrChange>
        </w:rPr>
        <w:t xml:space="preserve">PPM Down </w:t>
      </w:r>
      <w:r w:rsidRPr="00D71466">
        <w:rPr>
          <w:rFonts w:hint="eastAsia"/>
          <w:b/>
          <w:rPrChange w:id="128" w:author="vincent" w:date="2022-12-15T17:11:00Z">
            <w:rPr>
              <w:rFonts w:asciiTheme="majorHAnsi" w:eastAsiaTheme="majorEastAsia" w:hAnsiTheme="majorHAnsi" w:cstheme="majorBidi" w:hint="eastAsia"/>
              <w:b/>
              <w:bCs/>
              <w:color w:val="FF0000"/>
              <w:sz w:val="32"/>
              <w:szCs w:val="32"/>
            </w:rPr>
          </w:rPrChange>
        </w:rPr>
        <w:t>只在黑夜条件下生效</w:t>
      </w:r>
    </w:p>
    <w:p w:rsidR="0086731B" w:rsidRPr="007C2838" w:rsidRDefault="00D71466">
      <w:pPr>
        <w:rPr>
          <w:b/>
          <w:rPrChange w:id="129" w:author="vincent" w:date="2022-12-15T17:11:00Z">
            <w:rPr>
              <w:color w:val="FF0000"/>
            </w:rPr>
          </w:rPrChange>
        </w:rPr>
      </w:pPr>
      <w:r w:rsidRPr="00D71466">
        <w:rPr>
          <w:b/>
          <w:rPrChange w:id="130" w:author="vincent" w:date="2022-12-15T17:11:00Z">
            <w:rPr>
              <w:rFonts w:asciiTheme="majorHAnsi" w:eastAsiaTheme="majorEastAsia" w:hAnsiTheme="majorHAnsi" w:cstheme="majorBidi"/>
              <w:b/>
              <w:bCs/>
              <w:color w:val="FF0000"/>
              <w:sz w:val="32"/>
              <w:szCs w:val="32"/>
            </w:rPr>
          </w:rPrChange>
        </w:rPr>
        <w:t>CO2 Down</w:t>
      </w:r>
      <w:r w:rsidRPr="00D71466">
        <w:rPr>
          <w:rFonts w:hint="eastAsia"/>
          <w:b/>
          <w:rPrChange w:id="131" w:author="vincent" w:date="2022-12-15T17:11:00Z">
            <w:rPr>
              <w:rFonts w:asciiTheme="majorHAnsi" w:eastAsiaTheme="majorEastAsia" w:hAnsiTheme="majorHAnsi" w:cstheme="majorBidi" w:hint="eastAsia"/>
              <w:b/>
              <w:bCs/>
              <w:color w:val="FF0000"/>
              <w:sz w:val="32"/>
              <w:szCs w:val="32"/>
            </w:rPr>
          </w:rPrChange>
        </w:rPr>
        <w:t>条件：当</w:t>
      </w:r>
      <w:r w:rsidRPr="00D71466">
        <w:rPr>
          <w:b/>
          <w:rPrChange w:id="132" w:author="vincent" w:date="2022-12-15T17:11:00Z">
            <w:rPr>
              <w:rFonts w:asciiTheme="majorHAnsi" w:eastAsiaTheme="majorEastAsia" w:hAnsiTheme="majorHAnsi" w:cstheme="majorBidi"/>
              <w:b/>
              <w:bCs/>
              <w:color w:val="FF0000"/>
              <w:sz w:val="32"/>
              <w:szCs w:val="32"/>
            </w:rPr>
          </w:rPrChange>
        </w:rPr>
        <w:t>CO2</w:t>
      </w:r>
      <w:r w:rsidRPr="00D71466">
        <w:rPr>
          <w:rFonts w:hint="eastAsia"/>
          <w:b/>
          <w:rPrChange w:id="133" w:author="vincent" w:date="2022-12-15T17:11:00Z">
            <w:rPr>
              <w:rFonts w:asciiTheme="majorHAnsi" w:eastAsiaTheme="majorEastAsia" w:hAnsiTheme="majorHAnsi" w:cstheme="majorBidi" w:hint="eastAsia"/>
              <w:b/>
              <w:bCs/>
              <w:color w:val="FF0000"/>
              <w:sz w:val="32"/>
              <w:szCs w:val="32"/>
            </w:rPr>
          </w:rPrChange>
        </w:rPr>
        <w:t>值</w:t>
      </w:r>
      <w:r w:rsidRPr="00D71466">
        <w:rPr>
          <w:b/>
          <w:rPrChange w:id="134" w:author="vincent" w:date="2022-12-15T17:11:00Z">
            <w:rPr>
              <w:rFonts w:asciiTheme="majorHAnsi" w:eastAsiaTheme="majorEastAsia" w:hAnsiTheme="majorHAnsi" w:cstheme="majorBidi"/>
              <w:b/>
              <w:bCs/>
              <w:color w:val="FF0000"/>
              <w:sz w:val="32"/>
              <w:szCs w:val="32"/>
            </w:rPr>
          </w:rPrChange>
        </w:rPr>
        <w:t xml:space="preserve">&gt;= PPM </w:t>
      </w:r>
      <w:ins w:id="135" w:author="vincent" w:date="2022-12-16T09:05:00Z">
        <w:r w:rsidR="00516283" w:rsidRPr="007C2838">
          <w:rPr>
            <w:rFonts w:hint="eastAsia"/>
            <w:b/>
          </w:rPr>
          <w:t xml:space="preserve"> Down</w:t>
        </w:r>
      </w:ins>
      <w:del w:id="136" w:author="vincent" w:date="2022-12-16T09:05:00Z">
        <w:r w:rsidRPr="00D71466">
          <w:rPr>
            <w:b/>
            <w:rPrChange w:id="137" w:author="vincent" w:date="2022-12-15T17:11:00Z">
              <w:rPr>
                <w:rFonts w:asciiTheme="majorHAnsi" w:eastAsiaTheme="majorEastAsia" w:hAnsiTheme="majorHAnsi" w:cstheme="majorBidi"/>
                <w:b/>
                <w:bCs/>
                <w:color w:val="FF0000"/>
                <w:sz w:val="32"/>
                <w:szCs w:val="32"/>
              </w:rPr>
            </w:rPrChange>
          </w:rPr>
          <w:delText>UP</w:delText>
        </w:r>
      </w:del>
      <w:r w:rsidRPr="00D71466">
        <w:rPr>
          <w:rFonts w:hint="eastAsia"/>
          <w:b/>
          <w:rPrChange w:id="138" w:author="vincent" w:date="2022-12-15T17:11:00Z">
            <w:rPr>
              <w:rFonts w:asciiTheme="majorHAnsi" w:eastAsiaTheme="majorEastAsia" w:hAnsiTheme="majorHAnsi" w:cstheme="majorBidi" w:hint="eastAsia"/>
              <w:b/>
              <w:bCs/>
              <w:color w:val="FF0000"/>
              <w:sz w:val="32"/>
              <w:szCs w:val="32"/>
            </w:rPr>
          </w:rPrChange>
        </w:rPr>
        <w:t>目标值时开启，</w:t>
      </w:r>
    </w:p>
    <w:p w:rsidR="0086731B" w:rsidRPr="007C2838" w:rsidRDefault="00D71466">
      <w:pPr>
        <w:rPr>
          <w:b/>
          <w:rPrChange w:id="139" w:author="vincent" w:date="2022-12-15T17:11:00Z">
            <w:rPr>
              <w:color w:val="FF0000"/>
            </w:rPr>
          </w:rPrChange>
        </w:rPr>
      </w:pPr>
      <w:r w:rsidRPr="00D71466">
        <w:rPr>
          <w:rFonts w:hint="eastAsia"/>
          <w:b/>
          <w:rPrChange w:id="140" w:author="vincent" w:date="2022-12-15T17:11:00Z">
            <w:rPr>
              <w:rFonts w:asciiTheme="majorHAnsi" w:eastAsiaTheme="majorEastAsia" w:hAnsiTheme="majorHAnsi" w:cstheme="majorBidi" w:hint="eastAsia"/>
              <w:b/>
              <w:bCs/>
              <w:color w:val="FF0000"/>
              <w:sz w:val="32"/>
              <w:szCs w:val="32"/>
            </w:rPr>
          </w:rPrChange>
        </w:rPr>
        <w:t>当</w:t>
      </w:r>
      <w:r w:rsidRPr="00D71466">
        <w:rPr>
          <w:b/>
          <w:rPrChange w:id="141" w:author="vincent" w:date="2022-12-15T17:11:00Z">
            <w:rPr>
              <w:rFonts w:asciiTheme="majorHAnsi" w:eastAsiaTheme="majorEastAsia" w:hAnsiTheme="majorHAnsi" w:cstheme="majorBidi"/>
              <w:b/>
              <w:bCs/>
              <w:color w:val="FF0000"/>
              <w:sz w:val="32"/>
              <w:szCs w:val="32"/>
            </w:rPr>
          </w:rPrChange>
        </w:rPr>
        <w:t>CO2</w:t>
      </w:r>
      <w:r w:rsidRPr="00D71466">
        <w:rPr>
          <w:rFonts w:hint="eastAsia"/>
          <w:b/>
          <w:rPrChange w:id="142" w:author="vincent" w:date="2022-12-15T17:11:00Z">
            <w:rPr>
              <w:rFonts w:asciiTheme="majorHAnsi" w:eastAsiaTheme="majorEastAsia" w:hAnsiTheme="majorHAnsi" w:cstheme="majorBidi" w:hint="eastAsia"/>
              <w:b/>
              <w:bCs/>
              <w:color w:val="FF0000"/>
              <w:sz w:val="32"/>
              <w:szCs w:val="32"/>
            </w:rPr>
          </w:rPrChange>
        </w:rPr>
        <w:t>值</w:t>
      </w:r>
      <w:r w:rsidRPr="00D71466">
        <w:rPr>
          <w:b/>
          <w:rPrChange w:id="143" w:author="vincent" w:date="2022-12-15T17:11:00Z">
            <w:rPr>
              <w:rFonts w:asciiTheme="majorHAnsi" w:eastAsiaTheme="majorEastAsia" w:hAnsiTheme="majorHAnsi" w:cstheme="majorBidi"/>
              <w:b/>
              <w:bCs/>
              <w:color w:val="FF0000"/>
              <w:sz w:val="32"/>
              <w:szCs w:val="32"/>
            </w:rPr>
          </w:rPrChange>
        </w:rPr>
        <w:t xml:space="preserve">&lt;= PPM </w:t>
      </w:r>
      <w:ins w:id="144" w:author="vincent" w:date="2022-12-16T09:06:00Z">
        <w:r w:rsidR="00516283" w:rsidRPr="007C2838">
          <w:rPr>
            <w:rFonts w:hint="eastAsia"/>
            <w:b/>
          </w:rPr>
          <w:t xml:space="preserve"> Down</w:t>
        </w:r>
      </w:ins>
      <w:del w:id="145" w:author="vincent" w:date="2022-12-16T09:06:00Z">
        <w:r w:rsidRPr="00D71466">
          <w:rPr>
            <w:b/>
            <w:rPrChange w:id="146" w:author="vincent" w:date="2022-12-15T17:11:00Z">
              <w:rPr>
                <w:rFonts w:asciiTheme="majorHAnsi" w:eastAsiaTheme="majorEastAsia" w:hAnsiTheme="majorHAnsi" w:cstheme="majorBidi"/>
                <w:b/>
                <w:bCs/>
                <w:color w:val="FF0000"/>
                <w:sz w:val="32"/>
                <w:szCs w:val="32"/>
              </w:rPr>
            </w:rPrChange>
          </w:rPr>
          <w:delText>UP</w:delText>
        </w:r>
      </w:del>
      <w:r w:rsidRPr="00D71466">
        <w:rPr>
          <w:rFonts w:hint="eastAsia"/>
          <w:b/>
          <w:rPrChange w:id="147" w:author="vincent" w:date="2022-12-15T17:11:00Z">
            <w:rPr>
              <w:rFonts w:asciiTheme="majorHAnsi" w:eastAsiaTheme="majorEastAsia" w:hAnsiTheme="majorHAnsi" w:cstheme="majorBidi" w:hint="eastAsia"/>
              <w:b/>
              <w:bCs/>
              <w:color w:val="FF0000"/>
              <w:sz w:val="32"/>
              <w:szCs w:val="32"/>
            </w:rPr>
          </w:rPrChange>
        </w:rPr>
        <w:t>目标值</w:t>
      </w:r>
      <w:r w:rsidRPr="00D71466">
        <w:rPr>
          <w:b/>
          <w:rPrChange w:id="148" w:author="vincent" w:date="2022-12-15T17:11:00Z">
            <w:rPr>
              <w:rFonts w:asciiTheme="majorHAnsi" w:eastAsiaTheme="majorEastAsia" w:hAnsiTheme="majorHAnsi" w:cstheme="majorBidi"/>
              <w:b/>
              <w:bCs/>
              <w:color w:val="FF0000"/>
              <w:sz w:val="32"/>
              <w:szCs w:val="32"/>
            </w:rPr>
          </w:rPrChange>
        </w:rPr>
        <w:t xml:space="preserve"> - CO2 Deadband</w:t>
      </w:r>
      <w:r w:rsidRPr="00D71466">
        <w:rPr>
          <w:rFonts w:hint="eastAsia"/>
          <w:b/>
          <w:rPrChange w:id="149" w:author="vincent" w:date="2022-12-15T17:11:00Z">
            <w:rPr>
              <w:rFonts w:asciiTheme="majorHAnsi" w:eastAsiaTheme="majorEastAsia" w:hAnsiTheme="majorHAnsi" w:cstheme="majorBidi" w:hint="eastAsia"/>
              <w:b/>
              <w:bCs/>
              <w:color w:val="FF0000"/>
              <w:sz w:val="32"/>
              <w:szCs w:val="32"/>
            </w:rPr>
          </w:rPrChange>
        </w:rPr>
        <w:t>时关闭</w:t>
      </w:r>
    </w:p>
    <w:p w:rsidR="0086731B" w:rsidRPr="007C2838" w:rsidRDefault="00516283">
      <w:r w:rsidRPr="007C2838">
        <w:rPr>
          <w:rFonts w:hint="eastAsia"/>
        </w:rPr>
        <w:t>PPM DOWN condition: Turn on when CO2 value &gt;= PPM DOWN target value.</w:t>
      </w:r>
    </w:p>
    <w:p w:rsidR="0086731B" w:rsidRDefault="00516283">
      <w:pPr>
        <w:ind w:left="840" w:firstLine="420"/>
      </w:pPr>
      <w:r>
        <w:rPr>
          <w:rFonts w:hint="eastAsia"/>
        </w:rPr>
        <w:t>Turn off when CO2 value &lt;= PPM DOWN target - CO2 Deadband.</w:t>
      </w:r>
    </w:p>
    <w:p w:rsidR="0086731B" w:rsidRDefault="0086731B"/>
    <w:p w:rsidR="0086731B" w:rsidRDefault="00516283">
      <w:pPr>
        <w:rPr>
          <w:rFonts w:ascii="Calibri" w:hAnsi="Calibri" w:cs="Calibri"/>
        </w:rPr>
      </w:pPr>
      <w:r>
        <w:rPr>
          <w:rFonts w:ascii="Calibri" w:hAnsi="Calibri" w:cs="Calibri"/>
        </w:rPr>
        <w:t>CO2</w:t>
      </w:r>
      <w:r>
        <w:rPr>
          <w:rFonts w:ascii="Calibri" w:hAnsi="Calibri" w:cs="Calibri"/>
        </w:rPr>
        <w:t>修正值：当</w:t>
      </w:r>
      <w:r>
        <w:rPr>
          <w:rFonts w:ascii="Calibri" w:hAnsi="Calibri" w:cs="Calibri"/>
        </w:rPr>
        <w:t>CO2</w:t>
      </w:r>
      <w:r>
        <w:rPr>
          <w:rFonts w:ascii="Calibri" w:hAnsi="Calibri" w:cs="Calibri"/>
        </w:rPr>
        <w:t>值</w:t>
      </w:r>
      <w:r>
        <w:rPr>
          <w:rFonts w:ascii="Calibri" w:hAnsi="Calibri" w:cs="Calibri" w:hint="eastAsia"/>
        </w:rPr>
        <w:t>与标准仪器测量不一致</w:t>
      </w:r>
      <w:r>
        <w:rPr>
          <w:rFonts w:ascii="Calibri" w:hAnsi="Calibri" w:cs="Calibri"/>
        </w:rPr>
        <w:t>需要校准的时候</w:t>
      </w:r>
      <w:r>
        <w:rPr>
          <w:rFonts w:ascii="Calibri" w:hAnsi="Calibri" w:cs="Calibri" w:hint="eastAsia"/>
        </w:rPr>
        <w:t>需要修正，</w:t>
      </w:r>
      <w:r>
        <w:rPr>
          <w:rFonts w:ascii="Calibri" w:hAnsi="Calibri" w:cs="Calibri"/>
        </w:rPr>
        <w:t>设置修正值后，</w:t>
      </w:r>
      <w:r>
        <w:rPr>
          <w:rFonts w:ascii="Calibri" w:hAnsi="Calibri" w:cs="Calibri"/>
        </w:rPr>
        <w:t>CO2</w:t>
      </w:r>
      <w:r>
        <w:rPr>
          <w:rFonts w:ascii="Calibri" w:hAnsi="Calibri" w:cs="Calibri"/>
        </w:rPr>
        <w:t>实时值为</w:t>
      </w:r>
      <w:r>
        <w:rPr>
          <w:rFonts w:ascii="Calibri" w:hAnsi="Calibri" w:cs="Calibri"/>
        </w:rPr>
        <w:t>CO2</w:t>
      </w:r>
      <w:r>
        <w:rPr>
          <w:rFonts w:ascii="Calibri" w:hAnsi="Calibri" w:cs="Calibri"/>
        </w:rPr>
        <w:t>传感器值</w:t>
      </w:r>
      <w:r>
        <w:rPr>
          <w:rFonts w:ascii="Calibri" w:hAnsi="Calibri" w:cs="Calibri"/>
        </w:rPr>
        <w:t>+</w:t>
      </w:r>
      <w:r>
        <w:rPr>
          <w:rFonts w:ascii="Calibri" w:hAnsi="Calibri" w:cs="Calibri"/>
        </w:rPr>
        <w:t>修正值。</w:t>
      </w:r>
    </w:p>
    <w:p w:rsidR="0086731B" w:rsidRDefault="00516283">
      <w:pPr>
        <w:rPr>
          <w:rFonts w:ascii="Calibri" w:hAnsi="Calibri" w:cs="Calibri"/>
        </w:rPr>
      </w:pPr>
      <w:r>
        <w:rPr>
          <w:rFonts w:ascii="Calibri" w:hAnsi="Calibri" w:cs="Calibri" w:hint="eastAsia"/>
        </w:rPr>
        <w:t>CO2 correction value: After setting the correction value, the CO2 real-time value is CO2 sensor value + correction value.</w:t>
      </w:r>
    </w:p>
    <w:p w:rsidR="0086731B" w:rsidRDefault="00516283">
      <w:pPr>
        <w:pStyle w:val="2"/>
        <w:spacing w:line="360" w:lineRule="auto"/>
        <w:rPr>
          <w:rFonts w:ascii="宋体" w:eastAsia="宋体" w:hAnsi="宋体"/>
          <w:sz w:val="24"/>
          <w:szCs w:val="24"/>
        </w:rPr>
      </w:pPr>
      <w:bookmarkStart w:id="150" w:name="_Toc121835864"/>
      <w:bookmarkStart w:id="151" w:name="_Toc8034"/>
      <w:r>
        <w:rPr>
          <w:rFonts w:ascii="宋体" w:eastAsia="宋体" w:hAnsi="宋体" w:hint="eastAsia"/>
          <w:sz w:val="24"/>
          <w:szCs w:val="24"/>
        </w:rPr>
        <w:t>VPD</w:t>
      </w:r>
      <w:bookmarkEnd w:id="150"/>
      <w:bookmarkEnd w:id="151"/>
    </w:p>
    <w:p w:rsidR="0086731B" w:rsidRDefault="00516283">
      <w:r>
        <w:rPr>
          <w:rFonts w:hint="eastAsia"/>
        </w:rPr>
        <w:t>点击首页</w:t>
      </w:r>
      <w:r>
        <w:rPr>
          <w:rFonts w:hint="eastAsia"/>
        </w:rPr>
        <w:t>[VPD]</w:t>
      </w:r>
      <w:r>
        <w:rPr>
          <w:rFonts w:hint="eastAsia"/>
        </w:rPr>
        <w:t>进入</w:t>
      </w:r>
      <w:r>
        <w:rPr>
          <w:rFonts w:hint="eastAsia"/>
        </w:rPr>
        <w:t>VPD</w:t>
      </w:r>
      <w:r>
        <w:rPr>
          <w:rFonts w:hint="eastAsia"/>
        </w:rPr>
        <w:t>页面。</w:t>
      </w:r>
      <w:r>
        <w:rPr>
          <w:rFonts w:hint="eastAsia"/>
        </w:rPr>
        <w:t>Tap [VPD] on the home page to enter the VPD page.</w:t>
      </w:r>
    </w:p>
    <w:p w:rsidR="0086731B" w:rsidRDefault="00516283">
      <w:r>
        <w:rPr>
          <w:noProof/>
        </w:rPr>
        <w:lastRenderedPageBreak/>
        <w:drawing>
          <wp:inline distT="0" distB="0" distL="114300" distR="114300">
            <wp:extent cx="3227070" cy="5469890"/>
            <wp:effectExtent l="0" t="0" r="11430" b="1651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37" cstate="print"/>
                    <a:stretch>
                      <a:fillRect/>
                    </a:stretch>
                  </pic:blipFill>
                  <pic:spPr>
                    <a:xfrm>
                      <a:off x="0" y="0"/>
                      <a:ext cx="3227070" cy="5469890"/>
                    </a:xfrm>
                    <a:prstGeom prst="rect">
                      <a:avLst/>
                    </a:prstGeom>
                    <a:noFill/>
                    <a:ln>
                      <a:noFill/>
                    </a:ln>
                  </pic:spPr>
                </pic:pic>
              </a:graphicData>
            </a:graphic>
          </wp:inline>
        </w:drawing>
      </w:r>
    </w:p>
    <w:p w:rsidR="0086731B" w:rsidRDefault="00516283">
      <w:r>
        <w:rPr>
          <w:rFonts w:ascii="Calibri" w:hAnsi="Calibri" w:cs="Calibri"/>
        </w:rPr>
        <w:t>点击</w:t>
      </w:r>
      <w:r>
        <w:rPr>
          <w:rFonts w:ascii="Calibri" w:hAnsi="Calibri" w:cs="Calibri"/>
        </w:rPr>
        <w:t>[VPD Chart]</w:t>
      </w:r>
      <w:r>
        <w:rPr>
          <w:rFonts w:ascii="Calibri" w:hAnsi="Calibri" w:cs="Calibri"/>
        </w:rPr>
        <w:t>进入</w:t>
      </w:r>
      <w:r>
        <w:rPr>
          <w:rFonts w:ascii="Calibri" w:hAnsi="Calibri" w:cs="Calibri"/>
        </w:rPr>
        <w:t>VPD</w:t>
      </w:r>
      <w:r>
        <w:rPr>
          <w:rFonts w:ascii="Calibri" w:hAnsi="Calibri" w:cs="Calibri"/>
        </w:rPr>
        <w:t>图表页</w:t>
      </w:r>
      <w:r>
        <w:rPr>
          <w:rFonts w:ascii="Calibri" w:hAnsi="Calibri" w:cs="Calibri" w:hint="eastAsia"/>
        </w:rPr>
        <w:t>可作为参考值</w:t>
      </w:r>
      <w:r>
        <w:rPr>
          <w:rFonts w:ascii="Calibri" w:hAnsi="Calibri" w:cs="Calibri"/>
        </w:rPr>
        <w:t>。</w:t>
      </w:r>
      <w:bookmarkStart w:id="152" w:name="OLE_LINK11"/>
      <w:r>
        <w:rPr>
          <w:rFonts w:hint="eastAsia"/>
        </w:rPr>
        <w:t>Tap [VPD Chart] to go to the VPD Chart page as a references.</w:t>
      </w:r>
    </w:p>
    <w:bookmarkEnd w:id="152"/>
    <w:p w:rsidR="0086731B" w:rsidRDefault="0086731B">
      <w:pPr>
        <w:rPr>
          <w:rFonts w:ascii="Calibri" w:hAnsi="Calibri" w:cs="Calibri"/>
        </w:rPr>
      </w:pPr>
    </w:p>
    <w:p w:rsidR="0086731B" w:rsidRDefault="00516283">
      <w:r>
        <w:rPr>
          <w:noProof/>
        </w:rPr>
        <w:lastRenderedPageBreak/>
        <w:drawing>
          <wp:inline distT="0" distB="0" distL="114300" distR="114300">
            <wp:extent cx="4126865" cy="6012815"/>
            <wp:effectExtent l="0" t="0" r="6985" b="698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38" cstate="print"/>
                    <a:stretch>
                      <a:fillRect/>
                    </a:stretch>
                  </pic:blipFill>
                  <pic:spPr>
                    <a:xfrm>
                      <a:off x="0" y="0"/>
                      <a:ext cx="4126865" cy="6012815"/>
                    </a:xfrm>
                    <a:prstGeom prst="rect">
                      <a:avLst/>
                    </a:prstGeom>
                    <a:noFill/>
                    <a:ln>
                      <a:noFill/>
                    </a:ln>
                  </pic:spPr>
                </pic:pic>
              </a:graphicData>
            </a:graphic>
          </wp:inline>
        </w:drawing>
      </w:r>
    </w:p>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516283">
      <w:pPr>
        <w:pStyle w:val="2"/>
        <w:spacing w:line="360" w:lineRule="auto"/>
        <w:rPr>
          <w:rFonts w:ascii="宋体" w:eastAsia="宋体" w:hAnsi="宋体"/>
          <w:sz w:val="24"/>
          <w:szCs w:val="24"/>
        </w:rPr>
      </w:pPr>
      <w:bookmarkStart w:id="153" w:name="_Toc3354"/>
      <w:bookmarkStart w:id="154" w:name="_Toc121835865"/>
      <w:r>
        <w:rPr>
          <w:rFonts w:ascii="宋体" w:eastAsia="宋体" w:hAnsi="宋体" w:hint="eastAsia"/>
          <w:sz w:val="24"/>
          <w:szCs w:val="24"/>
        </w:rPr>
        <w:lastRenderedPageBreak/>
        <w:t>灯光设置</w:t>
      </w:r>
      <w:bookmarkEnd w:id="153"/>
      <w:r>
        <w:rPr>
          <w:rFonts w:ascii="Calibri" w:eastAsia="宋体" w:hAnsi="Calibri" w:cs="Calibri" w:hint="eastAsia"/>
          <w:sz w:val="24"/>
          <w:szCs w:val="24"/>
        </w:rPr>
        <w:t>Lighting Control</w:t>
      </w:r>
      <w:bookmarkEnd w:id="154"/>
    </w:p>
    <w:p w:rsidR="0086731B" w:rsidRDefault="0086731B"/>
    <w:p w:rsidR="0086731B" w:rsidRDefault="00516283">
      <w:pPr>
        <w:rPr>
          <w:rFonts w:ascii="Calibri" w:hAnsi="Calibri" w:cs="Calibri"/>
        </w:rPr>
      </w:pPr>
      <w:r>
        <w:rPr>
          <w:rFonts w:ascii="Calibri" w:hAnsi="Calibri" w:cs="Calibri"/>
        </w:rPr>
        <w:t>点击首页</w:t>
      </w:r>
      <w:r>
        <w:rPr>
          <w:rFonts w:ascii="Calibri" w:hAnsi="Calibri" w:cs="Calibri"/>
        </w:rPr>
        <w:t>[Light]</w:t>
      </w:r>
      <w:r>
        <w:rPr>
          <w:rFonts w:ascii="Calibri" w:hAnsi="Calibri" w:cs="Calibri"/>
        </w:rPr>
        <w:t>进入</w:t>
      </w:r>
      <w:r>
        <w:rPr>
          <w:rFonts w:ascii="Calibri" w:hAnsi="Calibri" w:cs="Calibri"/>
        </w:rPr>
        <w:t>Light</w:t>
      </w:r>
      <w:r>
        <w:rPr>
          <w:rFonts w:ascii="Calibri" w:hAnsi="Calibri" w:cs="Calibri"/>
        </w:rPr>
        <w:t>页面，包含线路</w:t>
      </w:r>
      <w:r>
        <w:rPr>
          <w:rFonts w:ascii="Calibri" w:hAnsi="Calibri" w:cs="Calibri"/>
        </w:rPr>
        <w:t>1</w:t>
      </w:r>
      <w:r>
        <w:rPr>
          <w:rFonts w:ascii="Calibri" w:hAnsi="Calibri" w:cs="Calibri"/>
        </w:rPr>
        <w:t>设置及线路</w:t>
      </w:r>
      <w:r>
        <w:rPr>
          <w:rFonts w:ascii="Calibri" w:hAnsi="Calibri" w:cs="Calibri"/>
        </w:rPr>
        <w:t>2</w:t>
      </w:r>
      <w:r>
        <w:rPr>
          <w:rFonts w:ascii="Calibri" w:hAnsi="Calibri" w:cs="Calibri"/>
        </w:rPr>
        <w:t>设置。</w:t>
      </w:r>
    </w:p>
    <w:p w:rsidR="0086731B" w:rsidRDefault="00516283">
      <w:r>
        <w:rPr>
          <w:rFonts w:hint="eastAsia"/>
        </w:rPr>
        <w:t>Tap [Light] on the home page to enter the Lighting control page, which shows Line 1 settings and Line 2 settings.</w:t>
      </w:r>
    </w:p>
    <w:p w:rsidR="0086731B" w:rsidRDefault="00516283">
      <w:pPr>
        <w:rPr>
          <w:rFonts w:ascii="Calibri" w:hAnsi="Calibri" w:cs="Calibri"/>
        </w:rPr>
      </w:pPr>
      <w:r>
        <w:rPr>
          <w:rFonts w:ascii="Calibri" w:hAnsi="Calibri" w:cs="Calibri"/>
          <w:noProof/>
        </w:rPr>
        <w:drawing>
          <wp:anchor distT="0" distB="0" distL="114300" distR="114300" simplePos="0" relativeHeight="251685888" behindDoc="0" locked="0" layoutInCell="1" allowOverlap="1">
            <wp:simplePos x="0" y="0"/>
            <wp:positionH relativeFrom="column">
              <wp:posOffset>-101600</wp:posOffset>
            </wp:positionH>
            <wp:positionV relativeFrom="paragraph">
              <wp:posOffset>177800</wp:posOffset>
            </wp:positionV>
            <wp:extent cx="2910840" cy="5218430"/>
            <wp:effectExtent l="0" t="0" r="3810" b="1270"/>
            <wp:wrapSquare wrapText="bothSides"/>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39" cstate="print"/>
                    <a:stretch>
                      <a:fillRect/>
                    </a:stretch>
                  </pic:blipFill>
                  <pic:spPr>
                    <a:xfrm>
                      <a:off x="0" y="0"/>
                      <a:ext cx="2910840" cy="5218430"/>
                    </a:xfrm>
                    <a:prstGeom prst="rect">
                      <a:avLst/>
                    </a:prstGeom>
                    <a:noFill/>
                    <a:ln>
                      <a:noFill/>
                    </a:ln>
                  </pic:spPr>
                </pic:pic>
              </a:graphicData>
            </a:graphic>
          </wp:anchor>
        </w:drawing>
      </w:r>
    </w:p>
    <w:p w:rsidR="0086731B" w:rsidRDefault="0086731B">
      <w:pPr>
        <w:rPr>
          <w:rFonts w:ascii="Calibri" w:hAnsi="Calibri" w:cs="Calibri"/>
        </w:rPr>
      </w:pPr>
    </w:p>
    <w:p w:rsidR="0086731B" w:rsidRDefault="00D71466">
      <w:pPr>
        <w:rPr>
          <w:rFonts w:ascii="Calibri" w:hAnsi="Calibri" w:cs="Calibri"/>
        </w:rPr>
      </w:pPr>
      <w:r w:rsidRPr="00D71466">
        <w:pict>
          <v:rect id="_x0000_s1051" style="position:absolute;left:0;text-align:left;margin-left:-228.9pt;margin-top:8.45pt;width:203.85pt;height:30.75pt;z-index:251687936;v-text-anchor:middle" o:gfxdata="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CeZ/ONUAAAAKAQAADwAAAAAAAAABACAAAAAiAAAAZHJzL2Rvd25y&#10;ZXYueG1sUEsBAhQAFAAAAAgAh07iQCmEKtdzAgAAzQQAAA4AAAAAAAAAAQAgAAAAJAEAAGRycy9l&#10;Mm9Eb2MueG1sUEsFBgAAAAAGAAYAWQEAAAkGAAAAAA==&#10;" filled="f" strokecolor="#c0504d" strokeweight="2pt">
            <v:stroke joinstyle="round"/>
            <v:textbox>
              <w:txbxContent>
                <w:p w:rsidR="00DB4657" w:rsidRDefault="00DB4657">
                  <w:pPr>
                    <w:jc w:val="center"/>
                  </w:pPr>
                </w:p>
              </w:txbxContent>
            </v:textbox>
          </v:rect>
        </w:pict>
      </w:r>
      <w:r w:rsidRPr="00D71466">
        <w:pict>
          <v:shape id="_x0000_s1050" type="#_x0000_t32" style="position:absolute;left:0;text-align:left;margin-left:-39.35pt;margin-top:15.05pt;width:43.55pt;height:12.65pt;flip:y;z-index:251686912" o:gfxdata="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10;KuHT1gAAAAcBAAAPAAAAAAAAAAEAIAAAACIAAABkcnMvZG93bnJldi54bWxQSwECFAAUAAAACACH&#10;TuJAloLhr18CAACWBAAADgAAAAAAAAABACAAAAAlAQAAZHJzL2Uyb0RvYy54bWxQSwUGAAAAAAYA&#10;BgBZAQAA9gUAAAAA&#10;" strokecolor="#c0504d" strokeweight="3pt">
            <v:stroke endarrow="open"/>
            <v:shadow on="t" color="black" opacity="22937f" origin=",.5" offset="0,.63889mm"/>
          </v:shape>
        </w:pict>
      </w:r>
      <w:r w:rsidR="00516283">
        <w:rPr>
          <w:rFonts w:hint="eastAsia"/>
        </w:rPr>
        <w:t>线路设定</w:t>
      </w:r>
      <w:r w:rsidR="00516283">
        <w:rPr>
          <w:rFonts w:hint="eastAsia"/>
        </w:rPr>
        <w:t xml:space="preserve">: </w:t>
      </w:r>
      <w:r w:rsidR="00516283">
        <w:rPr>
          <w:rFonts w:hint="eastAsia"/>
        </w:rPr>
        <w:t>可以选择对</w:t>
      </w:r>
      <w:r w:rsidR="00516283">
        <w:rPr>
          <w:rFonts w:ascii="Calibri" w:hAnsi="Calibri" w:cs="Calibri"/>
        </w:rPr>
        <w:t>线路</w:t>
      </w:r>
      <w:r w:rsidR="00516283">
        <w:rPr>
          <w:rFonts w:ascii="Calibri" w:hAnsi="Calibri" w:cs="Calibri"/>
        </w:rPr>
        <w:t>1</w:t>
      </w:r>
      <w:r w:rsidR="00516283">
        <w:rPr>
          <w:rFonts w:ascii="Calibri" w:hAnsi="Calibri" w:cs="Calibri"/>
        </w:rPr>
        <w:t>设置</w:t>
      </w:r>
      <w:r w:rsidR="00516283">
        <w:rPr>
          <w:rFonts w:ascii="Calibri" w:hAnsi="Calibri" w:cs="Calibri" w:hint="eastAsia"/>
        </w:rPr>
        <w:t>或</w:t>
      </w:r>
      <w:r w:rsidR="00516283">
        <w:rPr>
          <w:rFonts w:ascii="Calibri" w:hAnsi="Calibri" w:cs="Calibri"/>
        </w:rPr>
        <w:t>线路</w:t>
      </w:r>
      <w:r w:rsidR="00516283">
        <w:rPr>
          <w:rFonts w:ascii="Calibri" w:hAnsi="Calibri" w:cs="Calibri"/>
        </w:rPr>
        <w:t>2</w:t>
      </w:r>
      <w:r w:rsidR="00516283">
        <w:rPr>
          <w:rFonts w:ascii="Calibri" w:hAnsi="Calibri" w:cs="Calibri" w:hint="eastAsia"/>
        </w:rPr>
        <w:t>进行灯光</w:t>
      </w:r>
      <w:r w:rsidR="00516283">
        <w:rPr>
          <w:rFonts w:ascii="Calibri" w:hAnsi="Calibri" w:cs="Calibri"/>
        </w:rPr>
        <w:t>设置</w:t>
      </w:r>
    </w:p>
    <w:p w:rsidR="0086731B" w:rsidRDefault="00D71466">
      <w:r>
        <w:pict>
          <v:rect id="_x0000_s1049" style="position:absolute;left:0;text-align:left;margin-left:-109.85pt;margin-top:15.15pt;width:87.35pt;height:23.25pt;z-index:251689984;v-text-anchor:middle" o:gfxdata="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V+nYnWAAAACgEAAA8AAAAAAAAAAQAgAAAAIgAAAGRycy9kb3ducmV2LnhtbFBLAQIU&#10;ABQAAAAIAIdO4kC2OAdyZwIAAMEEAAAOAAAAAAAAAAEAIAAAACUBAABkcnMvZTJvRG9jLnhtbFBL&#10;BQYAAAAABgAGAFkBAAD+BQAAAAA=&#10;" filled="f" strokecolor="#c0504d" strokeweight="2pt">
            <v:stroke joinstyle="round"/>
            <v:textbox>
              <w:txbxContent>
                <w:p w:rsidR="00DB4657" w:rsidRDefault="00DB4657">
                  <w:pPr>
                    <w:jc w:val="center"/>
                  </w:pPr>
                </w:p>
              </w:txbxContent>
            </v:textbox>
          </v:rect>
        </w:pict>
      </w:r>
    </w:p>
    <w:p w:rsidR="0086731B" w:rsidRDefault="00D71466">
      <w:pPr>
        <w:rPr>
          <w:rFonts w:ascii="Calibri" w:hAnsi="Calibri" w:cs="Calibri"/>
        </w:rPr>
      </w:pPr>
      <w:r w:rsidRPr="00D71466">
        <w:pict>
          <v:shape id="_x0000_s1048" type="#_x0000_t32" style="position:absolute;left:0;text-align:left;margin-left:-39.85pt;margin-top:7.2pt;width:42.2pt;height:9.6pt;flip:y;z-index:251688960" o:gfxdata="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fmjXl1QAAAAcBAAAPAAAAAAAAAAEAIAAAACIAAABkcnMvZG93bnJldi54bWxQSwEC&#10;FAAUAAAACACHTuJAoom57mkCAACiBAAADgAAAAAAAAABACAAAAAkAQAAZHJzL2Uyb0RvYy54bWxQ&#10;SwUGAAAAAAYABgBZAQAA/wUAAAAA&#10;" strokecolor="#c0504d" strokeweight="3pt">
            <v:stroke endarrow="open"/>
            <v:shadow on="t" color="black" opacity="22937f" origin=",.5" offset="0,.63889mm"/>
          </v:shape>
        </w:pict>
      </w:r>
      <w:r w:rsidRPr="00D71466">
        <w:pict>
          <v:rect id="_x0000_s1047" style="position:absolute;left:0;text-align:left;margin-left:-231.2pt;margin-top:28.15pt;width:210.65pt;height:57.35pt;z-index:251691008;v-text-anchor:middle" o:gfxdata="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yz6NPWAAAACwEAAA8AAAAAAAAAAQAgAAAAIgAAAGRycy9kb3ducmV2LnhtbFBLAQIU&#10;ABQAAAAIAIdO4kC7dLKJZwIAAMEEAAAOAAAAAAAAAAEAIAAAACUBAABkcnMvZTJvRG9jLnhtbFBL&#10;BQYAAAAABgAGAFkBAAD+BQAAAAA=&#10;" filled="f" strokecolor="#c0504d" strokeweight="2pt">
            <v:stroke joinstyle="round"/>
            <v:textbox>
              <w:txbxContent>
                <w:p w:rsidR="00DB4657" w:rsidRDefault="00DB4657">
                  <w:pPr>
                    <w:jc w:val="center"/>
                  </w:pPr>
                </w:p>
              </w:txbxContent>
            </v:textbox>
          </v:rect>
        </w:pict>
      </w:r>
      <w:r w:rsidR="00516283">
        <w:rPr>
          <w:rFonts w:ascii="Calibri" w:hAnsi="Calibri" w:cs="Calibri"/>
        </w:rPr>
        <w:t>灯光类型：</w:t>
      </w:r>
      <w:r w:rsidR="00516283">
        <w:rPr>
          <w:rFonts w:ascii="Calibri" w:hAnsi="Calibri" w:cs="Calibri"/>
        </w:rPr>
        <w:t>LED</w:t>
      </w:r>
      <w:r w:rsidR="00516283">
        <w:rPr>
          <w:rFonts w:ascii="Calibri" w:hAnsi="Calibri" w:cs="Calibri"/>
        </w:rPr>
        <w:t>、</w:t>
      </w:r>
      <w:r w:rsidR="00516283">
        <w:rPr>
          <w:rFonts w:ascii="Calibri" w:hAnsi="Calibri" w:cs="Calibri"/>
        </w:rPr>
        <w:t>HID</w:t>
      </w:r>
      <w:r w:rsidR="00516283">
        <w:rPr>
          <w:rFonts w:ascii="Calibri" w:hAnsi="Calibri" w:cs="Calibri"/>
        </w:rPr>
        <w:t>。其中</w:t>
      </w:r>
      <w:r w:rsidR="00516283">
        <w:rPr>
          <w:rFonts w:ascii="Calibri" w:hAnsi="Calibri" w:cs="Calibri"/>
        </w:rPr>
        <w:t>HID</w:t>
      </w:r>
      <w:r w:rsidR="00516283">
        <w:rPr>
          <w:rFonts w:ascii="Calibri" w:hAnsi="Calibri" w:cs="Calibri"/>
        </w:rPr>
        <w:t>模式可设置</w:t>
      </w:r>
      <w:r w:rsidR="00516283">
        <w:rPr>
          <w:rFonts w:ascii="Calibri" w:hAnsi="Calibri" w:cs="Calibri"/>
        </w:rPr>
        <w:t>HID Delay</w:t>
      </w:r>
      <w:r w:rsidR="00516283">
        <w:rPr>
          <w:rFonts w:ascii="Calibri" w:hAnsi="Calibri" w:cs="Calibri"/>
        </w:rPr>
        <w:t>。</w:t>
      </w:r>
    </w:p>
    <w:p w:rsidR="0086731B" w:rsidRDefault="00D71466">
      <w:r>
        <w:pict>
          <v:shape id="_x0000_s1046" type="#_x0000_t32" style="position:absolute;left:0;text-align:left;margin-left:-42.8pt;margin-top:13.3pt;width:41.75pt;height:9.75pt;z-index:251692032" o:gfxdata="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ndt/dkA&#10;AAAIAQAADwAAAAAAAAABACAAAAAiAAAAZHJzL2Rvd25yZXYueG1sUEsBAhQAFAAAAAgAh07iQMKj&#10;8FpXAgAAjAQAAA4AAAAAAAAAAQAgAAAAKAEAAGRycy9lMm9Eb2MueG1sUEsFBgAAAAAGAAYAWQEA&#10;APEFAAAAAA==&#10;" strokecolor="#c0504d" strokeweight="3pt">
            <v:stroke endarrow="open"/>
            <v:shadow on="t" color="black" opacity="22937f" origin=",.5" offset="0,.63889mm"/>
          </v:shape>
        </w:pict>
      </w:r>
    </w:p>
    <w:p w:rsidR="0086731B" w:rsidRDefault="00516283">
      <w:pPr>
        <w:rPr>
          <w:rFonts w:ascii="Calibri" w:hAnsi="Calibri" w:cs="Calibri"/>
        </w:rPr>
      </w:pPr>
      <w:r>
        <w:rPr>
          <w:rFonts w:ascii="Calibri" w:hAnsi="Calibri" w:cs="Calibri"/>
        </w:rPr>
        <w:t>工作模式：</w:t>
      </w:r>
      <w:r>
        <w:rPr>
          <w:rFonts w:ascii="Calibri" w:hAnsi="Calibri" w:cs="Calibri"/>
        </w:rPr>
        <w:t>By Schedule</w:t>
      </w:r>
      <w:r>
        <w:rPr>
          <w:rFonts w:ascii="Calibri" w:hAnsi="Calibri" w:cs="Calibri"/>
        </w:rPr>
        <w:t>及</w:t>
      </w:r>
      <w:r>
        <w:rPr>
          <w:rFonts w:ascii="Calibri" w:hAnsi="Calibri" w:cs="Calibri"/>
        </w:rPr>
        <w:t>By Recycle</w:t>
      </w:r>
      <w:r>
        <w:rPr>
          <w:rFonts w:ascii="Calibri" w:hAnsi="Calibri" w:cs="Calibri"/>
        </w:rPr>
        <w:t>。</w:t>
      </w:r>
    </w:p>
    <w:p w:rsidR="0086731B" w:rsidRDefault="00D71466">
      <w:pPr>
        <w:rPr>
          <w:rFonts w:ascii="Calibri" w:hAnsi="Calibri" w:cs="Calibri"/>
        </w:rPr>
      </w:pPr>
      <w:r w:rsidRPr="00D71466">
        <w:pict>
          <v:rect id="_x0000_s1045" style="position:absolute;left:0;text-align:left;margin-left:-231.45pt;margin-top:27.5pt;width:211.95pt;height:102.35pt;z-index:251693056;v-text-anchor:middle" o:gfxdata="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D7IiNcAAAALAQAADwAAAAAAAAABACAAAAAiAAAAZHJzL2Rvd25yZXYueG1sUEsB&#10;AhQAFAAAAAgAh07iQOnqeuloAgAAwgQAAA4AAAAAAAAAAQAgAAAAJgEAAGRycy9lMm9Eb2MueG1s&#10;UEsFBgAAAAAGAAYAWQEAAAAGAAAAAA==&#10;" filled="f" strokecolor="#c0504d" strokeweight="2pt">
            <v:stroke joinstyle="round"/>
            <v:textbox>
              <w:txbxContent>
                <w:p w:rsidR="00DB4657" w:rsidRDefault="00DB4657">
                  <w:pPr>
                    <w:jc w:val="center"/>
                  </w:pPr>
                </w:p>
              </w:txbxContent>
            </v:textbox>
          </v:rect>
        </w:pict>
      </w:r>
      <w:r w:rsidR="00516283">
        <w:rPr>
          <w:rFonts w:ascii="Calibri" w:hAnsi="Calibri" w:cs="Calibri"/>
        </w:rPr>
        <w:t>By Schedule</w:t>
      </w:r>
      <w:r w:rsidR="00516283">
        <w:rPr>
          <w:rFonts w:ascii="Calibri" w:hAnsi="Calibri" w:cs="Calibri"/>
        </w:rPr>
        <w:t>：可设置几点开，几点关。每天循环。最多可设置</w:t>
      </w:r>
      <w:r w:rsidR="00516283">
        <w:rPr>
          <w:rFonts w:ascii="Calibri" w:hAnsi="Calibri" w:cs="Calibri"/>
        </w:rPr>
        <w:t>12</w:t>
      </w:r>
      <w:r w:rsidR="00516283">
        <w:rPr>
          <w:rFonts w:ascii="Calibri" w:hAnsi="Calibri" w:cs="Calibri"/>
        </w:rPr>
        <w:t>组定时器。</w:t>
      </w:r>
    </w:p>
    <w:p w:rsidR="0086731B" w:rsidRDefault="00D71466">
      <w:pPr>
        <w:rPr>
          <w:rFonts w:ascii="Calibri" w:hAnsi="Calibri" w:cs="Calibri"/>
        </w:rPr>
      </w:pPr>
      <w:r w:rsidRPr="00D71466">
        <w:pict>
          <v:shape id="_x0000_s1044" type="#_x0000_t32" style="position:absolute;left:0;text-align:left;margin-left:-38.25pt;margin-top:18.8pt;width:39.95pt;height:35.25pt;z-index:251694080" o:gfxdata="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v+MabZ&#10;AAAACAEAAA8AAAAAAAAAAQAgAAAAIgAAAGRycy9kb3ducmV2LnhtbFBLAQIUABQAAAAIAIdO4kDX&#10;CpPEWAIAAIwEAAAOAAAAAAAAAAEAIAAAACgBAABkcnMvZTJvRG9jLnhtbFBLBQYAAAAABgAGAFkB&#10;AADyBQAAAAA=&#10;" strokecolor="#c0504d" strokeweight="3pt">
            <v:stroke endarrow="open"/>
            <v:shadow on="t" color="black" opacity="22937f" origin=",.5" offset="0,.63889mm"/>
          </v:shape>
        </w:pict>
      </w:r>
      <w:r w:rsidR="00516283">
        <w:rPr>
          <w:rFonts w:ascii="Calibri" w:hAnsi="Calibri" w:cs="Calibri"/>
        </w:rPr>
        <w:t>By Recycle</w:t>
      </w:r>
      <w:r w:rsidR="00516283">
        <w:rPr>
          <w:rFonts w:ascii="Calibri" w:hAnsi="Calibri" w:cs="Calibri"/>
        </w:rPr>
        <w:t>：可设置第一次开启时间，开启时长，关闭时长。</w:t>
      </w:r>
    </w:p>
    <w:p w:rsidR="00415E0B" w:rsidRDefault="00415E0B" w:rsidP="00415E0B">
      <w:pPr>
        <w:rPr>
          <w:rFonts w:ascii="Calibri" w:hAnsi="Calibri" w:cs="Calibri"/>
        </w:rPr>
      </w:pPr>
    </w:p>
    <w:p w:rsidR="00415E0B" w:rsidRPr="00415E0B" w:rsidRDefault="00415E0B" w:rsidP="00415E0B">
      <w:pPr>
        <w:rPr>
          <w:rFonts w:ascii="Calibri" w:hAnsi="Calibri" w:cs="Calibri"/>
          <w:color w:val="FF0000"/>
        </w:rPr>
      </w:pPr>
      <w:r w:rsidRPr="00415E0B">
        <w:rPr>
          <w:rFonts w:ascii="Calibri" w:hAnsi="Calibri" w:cs="Calibri" w:hint="eastAsia"/>
          <w:color w:val="FF0000"/>
        </w:rPr>
        <w:t>控制模式：</w:t>
      </w:r>
      <w:r w:rsidRPr="00415E0B">
        <w:rPr>
          <w:rFonts w:ascii="Calibri" w:hAnsi="Calibri" w:cs="Calibri" w:hint="eastAsia"/>
          <w:color w:val="FF0000"/>
        </w:rPr>
        <w:t>POWER</w:t>
      </w:r>
      <w:r w:rsidRPr="00415E0B">
        <w:rPr>
          <w:rFonts w:ascii="Calibri" w:hAnsi="Calibri" w:cs="Calibri" w:hint="eastAsia"/>
          <w:color w:val="FF0000"/>
        </w:rPr>
        <w:t>：指定灯光输出功率百分比；</w:t>
      </w:r>
      <w:r w:rsidRPr="00415E0B">
        <w:rPr>
          <w:rFonts w:ascii="Calibri" w:hAnsi="Calibri" w:cs="Calibri" w:hint="eastAsia"/>
          <w:color w:val="FF0000"/>
        </w:rPr>
        <w:t>AUTO DIMMING</w:t>
      </w:r>
      <w:r w:rsidRPr="00415E0B">
        <w:rPr>
          <w:rFonts w:ascii="Calibri" w:hAnsi="Calibri" w:cs="Calibri" w:hint="eastAsia"/>
          <w:color w:val="FF0000"/>
        </w:rPr>
        <w:t>：需要有</w:t>
      </w:r>
      <w:r w:rsidRPr="00415E0B">
        <w:rPr>
          <w:rFonts w:ascii="Calibri" w:hAnsi="Calibri" w:cs="Calibri" w:hint="eastAsia"/>
          <w:color w:val="FF0000"/>
        </w:rPr>
        <w:t>PAR</w:t>
      </w:r>
      <w:r w:rsidRPr="00415E0B">
        <w:rPr>
          <w:rFonts w:ascii="Calibri" w:hAnsi="Calibri" w:cs="Calibri" w:hint="eastAsia"/>
          <w:color w:val="FF0000"/>
        </w:rPr>
        <w:t>传感器</w:t>
      </w:r>
      <w:r w:rsidRPr="00415E0B">
        <w:rPr>
          <w:rFonts w:ascii="Calibri" w:hAnsi="Calibri" w:cs="Calibri" w:hint="eastAsia"/>
          <w:color w:val="FF0000"/>
        </w:rPr>
        <w:t>,</w:t>
      </w:r>
      <w:r w:rsidRPr="00415E0B">
        <w:rPr>
          <w:rFonts w:ascii="Calibri" w:hAnsi="Calibri" w:cs="Calibri" w:hint="eastAsia"/>
          <w:color w:val="FF0000"/>
        </w:rPr>
        <w:t>使光照维持在设定的光照值下；只有</w:t>
      </w:r>
      <w:r w:rsidRPr="00415E0B">
        <w:rPr>
          <w:rFonts w:ascii="Calibri" w:hAnsi="Calibri" w:cs="Calibri" w:hint="eastAsia"/>
          <w:color w:val="FF0000"/>
        </w:rPr>
        <w:t>Line1</w:t>
      </w:r>
      <w:r w:rsidRPr="00415E0B">
        <w:rPr>
          <w:rFonts w:ascii="Calibri" w:hAnsi="Calibri" w:cs="Calibri" w:hint="eastAsia"/>
          <w:color w:val="FF0000"/>
        </w:rPr>
        <w:t>才有。</w:t>
      </w:r>
    </w:p>
    <w:p w:rsidR="00415E0B" w:rsidRDefault="00415E0B"/>
    <w:p w:rsidR="0086731B" w:rsidRDefault="00D71466">
      <w:r>
        <w:pict>
          <v:shape id="_x0000_s1042" type="#_x0000_t34" style="position:absolute;left:0;text-align:left;margin-left:-24.45pt;margin-top:46.75pt;width:26.1pt;height:20.75pt;rotation:90;flip:x;z-index:251696128" o:gfxdata="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E+scR2AAAAAgB&#10;AAAPAAAAAAAAAAEAIAAAACIAAABkcnMvZG93bnJldi54bWxQSwECFAAUAAAACACHTuJAlXDrvlQC&#10;AACKBAAADgAAAAAAAAABACAAAAAnAQAAZHJzL2Uyb0RvYy54bWxQSwUGAAAAAAYABgBZAQAA7QUA&#10;AAAA&#10;" adj=",532245,-247200" strokecolor="#c0504d" strokeweight="3pt">
            <v:stroke endarrow="open"/>
            <v:shadow on="t" color="black" opacity="22937f" origin=",.5" offset="0,.63889mm"/>
          </v:shape>
        </w:pict>
      </w:r>
      <w:r>
        <w:pict>
          <v:shape id="_x0000_s1043" type="#_x0000_t34" style="position:absolute;left:0;text-align:left;margin-left:-25.6pt;margin-top:5.45pt;width:24.55pt;height:20.5pt;z-index:251695104" o:gfxdata="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X9BnNcAAAAIAQAADwAAAAAAAAABACAAAAAiAAAAZHJzL2Rvd25yZXYueG1sUEsBAhQAFAAAAAgA&#10;h07iQFSxVbpfAgAAlgQAAA4AAAAAAAAAAQAgAAAAJgEAAGRycy9lMm9Eb2MueG1sUEsFBgAAAAAG&#10;AAYAWQEAAPcFAAAAAA==&#10;" adj="10778,-498012,-259464" strokecolor="#c0504d" strokeweight="3pt">
            <v:stroke endarrow="open"/>
            <v:shadow on="t" color="black" opacity="22937f" origin=",.5" offset="0,.63889mm"/>
          </v:shape>
        </w:pict>
      </w:r>
      <w:r w:rsidR="00516283">
        <w:t>自动调温温度：当温度超过设置值时，</w:t>
      </w:r>
      <w:r w:rsidR="00516283">
        <w:rPr>
          <w:rFonts w:hint="eastAsia"/>
        </w:rPr>
        <w:t>灯具自动调整为设置值的一半输出，如果调整后低于</w:t>
      </w:r>
      <w:r w:rsidR="00516283">
        <w:rPr>
          <w:rFonts w:hint="eastAsia"/>
        </w:rPr>
        <w:t>40%</w:t>
      </w:r>
      <w:r w:rsidR="00516283">
        <w:rPr>
          <w:rFonts w:hint="eastAsia"/>
        </w:rPr>
        <w:t>，将设为</w:t>
      </w:r>
      <w:r w:rsidR="00516283">
        <w:rPr>
          <w:rFonts w:hint="eastAsia"/>
        </w:rPr>
        <w:t>40%</w:t>
      </w:r>
    </w:p>
    <w:p w:rsidR="0086731B" w:rsidRDefault="0086731B">
      <w:pPr>
        <w:rPr>
          <w:rFonts w:ascii="Calibri" w:hAnsi="Calibri" w:cs="Calibri"/>
        </w:rPr>
      </w:pPr>
    </w:p>
    <w:p w:rsidR="0086731B" w:rsidRDefault="00D71466">
      <w:pPr>
        <w:rPr>
          <w:rFonts w:ascii="Calibri" w:hAnsi="Calibri" w:cs="Calibri"/>
        </w:rPr>
      </w:pPr>
      <w:r w:rsidRPr="00D71466">
        <w:pict>
          <v:shape id="_x0000_s1041" type="#_x0000_t34" style="position:absolute;left:0;text-align:left;margin-left:-38.95pt;margin-top:21.55pt;width:48.1pt;height:20.55pt;rotation:90;flip:x;z-index:251697152" o:gfxdata="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LB9TTYAAAA&#10;CAEAAA8AAAAAAAAAAQAgAAAAIgAAAGRycy9kb3ducmV2LnhtbFBLAQIUABQAAAAIAIdO4kB4qwVF&#10;VgIAAIsEAAAOAAAAAAAAAAEAIAAAACcBAABkcnMvZTJvRG9jLnhtbFBLBQYAAAAABgAGAFkBAADv&#10;BQAAAAA=&#10;" adj=",564858,-132609" strokecolor="#c0504d" strokeweight="3pt">
            <v:stroke endarrow="open"/>
            <v:shadow on="t" color="black" opacity="22937f" origin=",.5" offset="0,.63889mm"/>
          </v:shape>
        </w:pict>
      </w:r>
      <w:r w:rsidR="00516283">
        <w:rPr>
          <w:rFonts w:ascii="Calibri" w:hAnsi="Calibri" w:cs="Calibri"/>
        </w:rPr>
        <w:t>关闭温度：当温度超过设置值时，自动关闭。</w:t>
      </w:r>
    </w:p>
    <w:p w:rsidR="0086731B" w:rsidRDefault="0086731B">
      <w:pPr>
        <w:rPr>
          <w:rFonts w:ascii="Calibri" w:hAnsi="Calibri" w:cs="Calibri"/>
        </w:rPr>
      </w:pPr>
    </w:p>
    <w:p w:rsidR="0086731B" w:rsidRDefault="00516283">
      <w:pPr>
        <w:rPr>
          <w:rFonts w:ascii="Calibri" w:hAnsi="Calibri" w:cs="Calibri"/>
        </w:rPr>
      </w:pPr>
      <w:ins w:id="155" w:author="vincent" w:date="2022-12-16T09:39:00Z">
        <w:r>
          <w:rPr>
            <w:rFonts w:ascii="Calibri" w:hAnsi="Calibri" w:cs="Calibri" w:hint="eastAsia"/>
          </w:rPr>
          <w:t>模拟太阳光</w:t>
        </w:r>
      </w:ins>
      <w:r>
        <w:rPr>
          <w:rFonts w:ascii="Calibri" w:hAnsi="Calibri" w:cs="Calibri" w:hint="eastAsia"/>
        </w:rPr>
        <w:t>日</w:t>
      </w:r>
      <w:ins w:id="156" w:author="vincent" w:date="2022-12-16T09:38:00Z">
        <w:r>
          <w:rPr>
            <w:rFonts w:ascii="Calibri" w:hAnsi="Calibri" w:cs="Calibri" w:hint="eastAsia"/>
          </w:rPr>
          <w:t>升日落</w:t>
        </w:r>
      </w:ins>
      <w:del w:id="157" w:author="vincent" w:date="2022-12-16T09:38:00Z">
        <w:r>
          <w:rPr>
            <w:rFonts w:ascii="Calibri" w:hAnsi="Calibri" w:cs="Calibri" w:hint="eastAsia"/>
          </w:rPr>
          <w:delText>晖</w:delText>
        </w:r>
      </w:del>
      <w:r>
        <w:rPr>
          <w:rFonts w:ascii="Calibri" w:hAnsi="Calibri" w:cs="Calibri" w:hint="eastAsia"/>
        </w:rPr>
        <w:t>控制</w:t>
      </w:r>
      <w:r>
        <w:rPr>
          <w:rFonts w:ascii="Calibri" w:hAnsi="Calibri" w:cs="Calibri"/>
        </w:rPr>
        <w:t>：模拟日升日落持续时间。</w:t>
      </w:r>
    </w:p>
    <w:p w:rsidR="0086731B" w:rsidRDefault="0086731B"/>
    <w:p w:rsidR="0086731B" w:rsidRDefault="0086731B"/>
    <w:p w:rsidR="0086731B" w:rsidRDefault="00516283">
      <w:r>
        <w:rPr>
          <w:rFonts w:hint="eastAsia"/>
        </w:rPr>
        <w:t>Line Setting: You can choose to set line 1 or line 2</w:t>
      </w:r>
      <w:r>
        <w:rPr>
          <w:rFonts w:hint="eastAsia"/>
        </w:rPr>
        <w:t>’</w:t>
      </w:r>
      <w:r>
        <w:rPr>
          <w:rFonts w:hint="eastAsia"/>
        </w:rPr>
        <w:t>s light settings</w:t>
      </w:r>
    </w:p>
    <w:p w:rsidR="0086731B" w:rsidRDefault="0086731B"/>
    <w:p w:rsidR="0086731B" w:rsidRDefault="00516283">
      <w:r>
        <w:rPr>
          <w:rFonts w:hint="eastAsia"/>
        </w:rPr>
        <w:t>Light type: LED, HID. where HID mode can be set HID Delay.</w:t>
      </w:r>
    </w:p>
    <w:p w:rsidR="0086731B" w:rsidRDefault="0086731B"/>
    <w:p w:rsidR="0086731B" w:rsidRDefault="00516283">
      <w:r>
        <w:rPr>
          <w:rFonts w:hint="eastAsia"/>
        </w:rPr>
        <w:t>Operating modes: By Schedule and By Recycle.</w:t>
      </w:r>
    </w:p>
    <w:p w:rsidR="0086731B" w:rsidRDefault="00516283">
      <w:r>
        <w:rPr>
          <w:rFonts w:hint="eastAsia"/>
        </w:rPr>
        <w:t>By Schedule: You can set the on time and off time. Daily cycle. Up to 12 sets of timers can be set.</w:t>
      </w:r>
    </w:p>
    <w:p w:rsidR="0086731B" w:rsidRDefault="00516283">
      <w:r>
        <w:rPr>
          <w:rFonts w:hint="eastAsia"/>
        </w:rPr>
        <w:t xml:space="preserve">By Recycle: Start time, on time duration, off time duration. </w:t>
      </w:r>
    </w:p>
    <w:p w:rsidR="0086731B" w:rsidRDefault="0086731B"/>
    <w:p w:rsidR="0086731B" w:rsidRDefault="00516283">
      <w:r>
        <w:rPr>
          <w:rFonts w:hint="eastAsia"/>
        </w:rPr>
        <w:lastRenderedPageBreak/>
        <w:t>Control modes: POWER, AUTO DIMMING. where AUTO DIMMING is only available for Line1.</w:t>
      </w:r>
    </w:p>
    <w:p w:rsidR="0086731B" w:rsidRDefault="0086731B"/>
    <w:p w:rsidR="0086731B" w:rsidRDefault="0086731B"/>
    <w:p w:rsidR="0086731B" w:rsidRDefault="00516283">
      <w:r>
        <w:rPr>
          <w:rFonts w:hint="eastAsia"/>
        </w:rPr>
        <w:t>Automatic dimming temperature : When the temperature exceeds the set value, the fixtures automatically adjusts to 40% output.</w:t>
      </w:r>
    </w:p>
    <w:p w:rsidR="0086731B" w:rsidRDefault="0086731B"/>
    <w:p w:rsidR="0086731B" w:rsidRDefault="00516283">
      <w:r>
        <w:rPr>
          <w:rFonts w:hint="eastAsia"/>
        </w:rPr>
        <w:t>Off temperature: Automatically turn off the fixture when the temperature exceeds the set value.</w:t>
      </w:r>
    </w:p>
    <w:p w:rsidR="0086731B" w:rsidRDefault="0086731B"/>
    <w:p w:rsidR="0086731B" w:rsidRDefault="00516283">
      <w:r>
        <w:rPr>
          <w:rFonts w:hint="eastAsia"/>
        </w:rPr>
        <w:t>Sunrise and Sunset: Simulate the sunrise and sunset.</w:t>
      </w:r>
    </w:p>
    <w:p w:rsidR="0086731B" w:rsidRDefault="00516283">
      <w:pPr>
        <w:pStyle w:val="2"/>
        <w:spacing w:line="360" w:lineRule="auto"/>
        <w:rPr>
          <w:rFonts w:ascii="宋体" w:eastAsia="宋体" w:hAnsi="宋体"/>
          <w:sz w:val="24"/>
          <w:szCs w:val="24"/>
        </w:rPr>
      </w:pPr>
      <w:bookmarkStart w:id="158" w:name="_Toc13706"/>
      <w:bookmarkStart w:id="159" w:name="_Toc121835866"/>
      <w:r>
        <w:rPr>
          <w:rFonts w:ascii="宋体" w:eastAsia="宋体" w:hAnsi="宋体" w:hint="eastAsia"/>
          <w:sz w:val="24"/>
          <w:szCs w:val="24"/>
        </w:rPr>
        <w:t>日历</w:t>
      </w:r>
      <w:bookmarkEnd w:id="158"/>
      <w:r>
        <w:rPr>
          <w:rFonts w:ascii="宋体" w:eastAsia="宋体" w:hAnsi="宋体" w:hint="eastAsia"/>
          <w:sz w:val="24"/>
          <w:szCs w:val="24"/>
        </w:rPr>
        <w:t xml:space="preserve"> Calendar</w:t>
      </w:r>
      <w:bookmarkEnd w:id="159"/>
    </w:p>
    <w:p w:rsidR="0086731B" w:rsidRDefault="00516283">
      <w:r>
        <w:rPr>
          <w:rFonts w:hint="eastAsia"/>
        </w:rPr>
        <w:t>日历控制总开关，</w:t>
      </w:r>
      <w:r>
        <w:rPr>
          <w:rFonts w:hint="eastAsia"/>
        </w:rPr>
        <w:t>On</w:t>
      </w:r>
      <w:r>
        <w:rPr>
          <w:rFonts w:hint="eastAsia"/>
        </w:rPr>
        <w:t>时日程生效。</w:t>
      </w:r>
    </w:p>
    <w:p w:rsidR="0086731B" w:rsidRDefault="00516283">
      <w:r>
        <w:rPr>
          <w:rFonts w:hint="eastAsia"/>
        </w:rPr>
        <w:t>设置日程开始时间</w:t>
      </w:r>
    </w:p>
    <w:p w:rsidR="0086731B" w:rsidRDefault="00516283">
      <w:pPr>
        <w:rPr>
          <w:rFonts w:ascii="Calibri" w:hAnsi="Calibri" w:cs="Calibri"/>
        </w:rPr>
      </w:pPr>
      <w:r>
        <w:rPr>
          <w:rFonts w:ascii="Calibri" w:hAnsi="Calibri" w:cs="Calibri"/>
        </w:rPr>
        <w:t>Calendar Control Switch, schedule takes effect when On.</w:t>
      </w:r>
    </w:p>
    <w:p w:rsidR="0086731B" w:rsidRDefault="00516283">
      <w:pPr>
        <w:rPr>
          <w:rFonts w:ascii="Calibri" w:hAnsi="Calibri" w:cs="Calibri"/>
        </w:rPr>
      </w:pPr>
      <w:r>
        <w:rPr>
          <w:rFonts w:ascii="Calibri" w:hAnsi="Calibri" w:cs="Calibri"/>
        </w:rPr>
        <w:t>Set schedule start time</w:t>
      </w:r>
    </w:p>
    <w:p w:rsidR="0086731B" w:rsidRDefault="0086731B"/>
    <w:p w:rsidR="0086731B" w:rsidRDefault="00516283">
      <w:r>
        <w:rPr>
          <w:rFonts w:hint="eastAsia"/>
        </w:rPr>
        <w:t>点击</w:t>
      </w:r>
      <w:r>
        <w:rPr>
          <w:noProof/>
        </w:rPr>
        <w:drawing>
          <wp:inline distT="0" distB="0" distL="114300" distR="114300">
            <wp:extent cx="255270" cy="239395"/>
            <wp:effectExtent l="0" t="0" r="11430" b="825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40" cstate="print"/>
                    <a:stretch>
                      <a:fillRect/>
                    </a:stretch>
                  </pic:blipFill>
                  <pic:spPr>
                    <a:xfrm>
                      <a:off x="0" y="0"/>
                      <a:ext cx="255270" cy="239395"/>
                    </a:xfrm>
                    <a:prstGeom prst="rect">
                      <a:avLst/>
                    </a:prstGeom>
                    <a:noFill/>
                    <a:ln>
                      <a:noFill/>
                    </a:ln>
                  </pic:spPr>
                </pic:pic>
              </a:graphicData>
            </a:graphic>
          </wp:inline>
        </w:drawing>
      </w:r>
      <w:r>
        <w:rPr>
          <w:rFonts w:hint="eastAsia"/>
        </w:rPr>
        <w:t>增加生长阶段：选择配方，输入持续天数。</w:t>
      </w:r>
    </w:p>
    <w:p w:rsidR="0086731B" w:rsidRDefault="00516283">
      <w:pPr>
        <w:rPr>
          <w:rFonts w:ascii="Calibri" w:hAnsi="Calibri" w:cs="Calibri"/>
        </w:rPr>
      </w:pPr>
      <w:r>
        <w:rPr>
          <w:rFonts w:ascii="Calibri" w:hAnsi="Calibri" w:cs="Calibri"/>
        </w:rPr>
        <w:t xml:space="preserve">Tap </w:t>
      </w:r>
      <w:r>
        <w:rPr>
          <w:rFonts w:ascii="Calibri" w:hAnsi="Calibri" w:cs="Calibri"/>
          <w:noProof/>
        </w:rPr>
        <w:drawing>
          <wp:inline distT="0" distB="0" distL="114300" distR="114300">
            <wp:extent cx="255270" cy="239395"/>
            <wp:effectExtent l="0" t="0" r="11430" b="825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cstate="print"/>
                    <a:stretch>
                      <a:fillRect/>
                    </a:stretch>
                  </pic:blipFill>
                  <pic:spPr>
                    <a:xfrm>
                      <a:off x="0" y="0"/>
                      <a:ext cx="255270" cy="239395"/>
                    </a:xfrm>
                    <a:prstGeom prst="rect">
                      <a:avLst/>
                    </a:prstGeom>
                    <a:noFill/>
                    <a:ln>
                      <a:noFill/>
                    </a:ln>
                  </pic:spPr>
                </pic:pic>
              </a:graphicData>
            </a:graphic>
          </wp:inline>
        </w:drawing>
      </w:r>
      <w:r>
        <w:rPr>
          <w:rFonts w:ascii="Calibri" w:hAnsi="Calibri" w:cs="Calibri"/>
        </w:rPr>
        <w:t xml:space="preserve"> to increase the recipe and the duration: select the recipe and enter the number of days.</w:t>
      </w:r>
    </w:p>
    <w:p w:rsidR="0086731B" w:rsidRDefault="0086731B"/>
    <w:p w:rsidR="0086731B" w:rsidRDefault="00516283">
      <w:r>
        <w:rPr>
          <w:noProof/>
        </w:rPr>
        <w:drawing>
          <wp:inline distT="0" distB="0" distL="114300" distR="114300">
            <wp:extent cx="2678430" cy="3714750"/>
            <wp:effectExtent l="0" t="0" r="762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41" cstate="print"/>
                    <a:stretch>
                      <a:fillRect/>
                    </a:stretch>
                  </pic:blipFill>
                  <pic:spPr>
                    <a:xfrm>
                      <a:off x="0" y="0"/>
                      <a:ext cx="2678430" cy="3714750"/>
                    </a:xfrm>
                    <a:prstGeom prst="rect">
                      <a:avLst/>
                    </a:prstGeom>
                    <a:noFill/>
                    <a:ln>
                      <a:noFill/>
                    </a:ln>
                  </pic:spPr>
                </pic:pic>
              </a:graphicData>
            </a:graphic>
          </wp:inline>
        </w:drawing>
      </w:r>
    </w:p>
    <w:p w:rsidR="0086731B" w:rsidRDefault="0086731B"/>
    <w:p w:rsidR="0086731B" w:rsidRDefault="00516283">
      <w:r>
        <w:rPr>
          <w:rFonts w:hint="eastAsia"/>
        </w:rPr>
        <w:lastRenderedPageBreak/>
        <w:t>点击右上角</w:t>
      </w:r>
      <w:r>
        <w:rPr>
          <w:rFonts w:hint="eastAsia"/>
        </w:rPr>
        <w:t>[Recipe]</w:t>
      </w:r>
      <w:r>
        <w:rPr>
          <w:rFonts w:hint="eastAsia"/>
        </w:rPr>
        <w:t>进入配方列表页面。点</w:t>
      </w:r>
      <w:r>
        <w:rPr>
          <w:noProof/>
        </w:rPr>
        <w:drawing>
          <wp:inline distT="0" distB="0" distL="114300" distR="114300">
            <wp:extent cx="255270" cy="239395"/>
            <wp:effectExtent l="0" t="0" r="11430" b="825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0" cstate="print"/>
                    <a:stretch>
                      <a:fillRect/>
                    </a:stretch>
                  </pic:blipFill>
                  <pic:spPr>
                    <a:xfrm>
                      <a:off x="0" y="0"/>
                      <a:ext cx="255270" cy="239395"/>
                    </a:xfrm>
                    <a:prstGeom prst="rect">
                      <a:avLst/>
                    </a:prstGeom>
                    <a:noFill/>
                    <a:ln>
                      <a:noFill/>
                    </a:ln>
                  </pic:spPr>
                </pic:pic>
              </a:graphicData>
            </a:graphic>
          </wp:inline>
        </w:drawing>
      </w:r>
      <w:r>
        <w:rPr>
          <w:rFonts w:hint="eastAsia"/>
        </w:rPr>
        <w:t>新增配方，点</w:t>
      </w:r>
      <w:r>
        <w:rPr>
          <w:noProof/>
        </w:rPr>
        <w:drawing>
          <wp:inline distT="0" distB="0" distL="114300" distR="114300">
            <wp:extent cx="266700" cy="257810"/>
            <wp:effectExtent l="19050" t="0" r="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42" cstate="print"/>
                    <a:stretch>
                      <a:fillRect/>
                    </a:stretch>
                  </pic:blipFill>
                  <pic:spPr>
                    <a:xfrm>
                      <a:off x="0" y="0"/>
                      <a:ext cx="266700" cy="257810"/>
                    </a:xfrm>
                    <a:prstGeom prst="rect">
                      <a:avLst/>
                    </a:prstGeom>
                    <a:noFill/>
                    <a:ln>
                      <a:noFill/>
                    </a:ln>
                  </pic:spPr>
                </pic:pic>
              </a:graphicData>
            </a:graphic>
          </wp:inline>
        </w:drawing>
      </w:r>
      <w:r>
        <w:rPr>
          <w:rFonts w:hint="eastAsia"/>
        </w:rPr>
        <w:t>删除配方。</w:t>
      </w:r>
    </w:p>
    <w:p w:rsidR="0086731B" w:rsidRDefault="00516283">
      <w:pPr>
        <w:rPr>
          <w:rFonts w:ascii="Calibri" w:hAnsi="Calibri" w:cs="Calibri"/>
        </w:rPr>
      </w:pPr>
      <w:r>
        <w:rPr>
          <w:rFonts w:ascii="Calibri" w:hAnsi="Calibri" w:cs="Calibri"/>
        </w:rPr>
        <w:t>Tap [Recipe] on the upper right corner to enter the recipe list page. Tap</w:t>
      </w:r>
      <w:r>
        <w:rPr>
          <w:rFonts w:ascii="Calibri" w:hAnsi="Calibri" w:cs="Calibri"/>
          <w:noProof/>
        </w:rPr>
        <w:drawing>
          <wp:inline distT="0" distB="0" distL="114300" distR="114300">
            <wp:extent cx="255270" cy="239395"/>
            <wp:effectExtent l="0" t="0" r="11430"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cstate="print"/>
                    <a:stretch>
                      <a:fillRect/>
                    </a:stretch>
                  </pic:blipFill>
                  <pic:spPr>
                    <a:xfrm>
                      <a:off x="0" y="0"/>
                      <a:ext cx="255270" cy="239395"/>
                    </a:xfrm>
                    <a:prstGeom prst="rect">
                      <a:avLst/>
                    </a:prstGeom>
                    <a:noFill/>
                    <a:ln>
                      <a:noFill/>
                    </a:ln>
                  </pic:spPr>
                </pic:pic>
              </a:graphicData>
            </a:graphic>
          </wp:inline>
        </w:drawing>
      </w:r>
      <w:r>
        <w:rPr>
          <w:rFonts w:ascii="Calibri" w:hAnsi="Calibri" w:cs="Calibri"/>
        </w:rPr>
        <w:t xml:space="preserve"> to add a recipe, and tap</w:t>
      </w:r>
      <w:r>
        <w:rPr>
          <w:rFonts w:ascii="Calibri" w:hAnsi="Calibri" w:cs="Calibri"/>
          <w:noProof/>
        </w:rPr>
        <w:drawing>
          <wp:inline distT="0" distB="0" distL="114300" distR="114300">
            <wp:extent cx="266700" cy="25781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2" cstate="print"/>
                    <a:stretch>
                      <a:fillRect/>
                    </a:stretch>
                  </pic:blipFill>
                  <pic:spPr>
                    <a:xfrm>
                      <a:off x="0" y="0"/>
                      <a:ext cx="266700" cy="257810"/>
                    </a:xfrm>
                    <a:prstGeom prst="rect">
                      <a:avLst/>
                    </a:prstGeom>
                    <a:noFill/>
                    <a:ln>
                      <a:noFill/>
                    </a:ln>
                  </pic:spPr>
                </pic:pic>
              </a:graphicData>
            </a:graphic>
          </wp:inline>
        </w:drawing>
      </w:r>
      <w:r>
        <w:rPr>
          <w:rFonts w:ascii="Calibri" w:hAnsi="Calibri" w:cs="Calibri"/>
        </w:rPr>
        <w:t xml:space="preserve"> to delete a recipe.</w:t>
      </w:r>
    </w:p>
    <w:p w:rsidR="0086731B" w:rsidRDefault="0086731B"/>
    <w:p w:rsidR="0086731B" w:rsidRDefault="00516283">
      <w:r>
        <w:rPr>
          <w:noProof/>
        </w:rPr>
        <w:drawing>
          <wp:inline distT="0" distB="0" distL="114300" distR="114300">
            <wp:extent cx="2860675" cy="2682240"/>
            <wp:effectExtent l="0" t="0" r="15875" b="381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43" cstate="print"/>
                    <a:stretch>
                      <a:fillRect/>
                    </a:stretch>
                  </pic:blipFill>
                  <pic:spPr>
                    <a:xfrm>
                      <a:off x="0" y="0"/>
                      <a:ext cx="2860675" cy="2682240"/>
                    </a:xfrm>
                    <a:prstGeom prst="rect">
                      <a:avLst/>
                    </a:prstGeom>
                    <a:noFill/>
                    <a:ln>
                      <a:noFill/>
                    </a:ln>
                  </pic:spPr>
                </pic:pic>
              </a:graphicData>
            </a:graphic>
          </wp:inline>
        </w:drawing>
      </w:r>
    </w:p>
    <w:p w:rsidR="0086731B" w:rsidRDefault="00516283">
      <w:pPr>
        <w:rPr>
          <w:rFonts w:ascii="Calibri" w:hAnsi="Calibri" w:cs="Calibri"/>
        </w:rPr>
      </w:pPr>
      <w:r>
        <w:rPr>
          <w:rFonts w:hint="eastAsia"/>
        </w:rPr>
        <w:t>点击配方进入配方设置页面：</w:t>
      </w:r>
      <w:r>
        <w:rPr>
          <w:rFonts w:ascii="Calibri" w:hAnsi="Calibri" w:cs="Calibri"/>
        </w:rPr>
        <w:t>Tap on the recipe to enter the recipe setting page:</w:t>
      </w:r>
    </w:p>
    <w:p w:rsidR="0086731B" w:rsidRDefault="0086731B"/>
    <w:p w:rsidR="0086731B" w:rsidRDefault="00516283">
      <w:r>
        <w:rPr>
          <w:noProof/>
        </w:rPr>
        <w:lastRenderedPageBreak/>
        <w:drawing>
          <wp:inline distT="0" distB="0" distL="114300" distR="114300">
            <wp:extent cx="3228340" cy="6839585"/>
            <wp:effectExtent l="0" t="0" r="10160" b="1841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44" cstate="print"/>
                    <a:stretch>
                      <a:fillRect/>
                    </a:stretch>
                  </pic:blipFill>
                  <pic:spPr>
                    <a:xfrm>
                      <a:off x="0" y="0"/>
                      <a:ext cx="3228340" cy="6839585"/>
                    </a:xfrm>
                    <a:prstGeom prst="rect">
                      <a:avLst/>
                    </a:prstGeom>
                    <a:noFill/>
                    <a:ln>
                      <a:noFill/>
                    </a:ln>
                  </pic:spPr>
                </pic:pic>
              </a:graphicData>
            </a:graphic>
          </wp:inline>
        </w:drawing>
      </w:r>
    </w:p>
    <w:p w:rsidR="0086731B" w:rsidRDefault="00516283">
      <w:r>
        <w:rPr>
          <w:rFonts w:hint="eastAsia"/>
        </w:rPr>
        <w:t>可设置配方名称、配方颜色、温度、</w:t>
      </w:r>
      <w:r>
        <w:rPr>
          <w:rFonts w:hint="eastAsia"/>
        </w:rPr>
        <w:t>CO2</w:t>
      </w:r>
      <w:r>
        <w:rPr>
          <w:rFonts w:hint="eastAsia"/>
        </w:rPr>
        <w:t>、湿度、</w:t>
      </w:r>
      <w:r>
        <w:rPr>
          <w:rFonts w:hint="eastAsia"/>
        </w:rPr>
        <w:t>Line1</w:t>
      </w:r>
      <w:r>
        <w:rPr>
          <w:rFonts w:hint="eastAsia"/>
        </w:rPr>
        <w:t>、</w:t>
      </w:r>
      <w:r>
        <w:rPr>
          <w:rFonts w:hint="eastAsia"/>
        </w:rPr>
        <w:t>Line2</w:t>
      </w:r>
      <w:r>
        <w:rPr>
          <w:rFonts w:hint="eastAsia"/>
        </w:rPr>
        <w:t>等。</w:t>
      </w:r>
    </w:p>
    <w:p w:rsidR="0086731B" w:rsidRDefault="00516283">
      <w:pPr>
        <w:rPr>
          <w:rFonts w:ascii="Calibri" w:hAnsi="Calibri" w:cs="Calibri"/>
        </w:rPr>
      </w:pPr>
      <w:r>
        <w:rPr>
          <w:rFonts w:ascii="Calibri" w:hAnsi="Calibri" w:cs="Calibri"/>
        </w:rPr>
        <w:t>User can set the Recipe Name, Recipe Color, Temperature, CO2, Humidity, Line1, Line2, et</w:t>
      </w:r>
      <w:r>
        <w:rPr>
          <w:rFonts w:ascii="Calibri" w:hAnsi="Calibri" w:cs="Calibri" w:hint="eastAsia"/>
        </w:rPr>
        <w:t>c</w:t>
      </w:r>
    </w:p>
    <w:p w:rsidR="0086731B" w:rsidRDefault="0086731B">
      <w:pPr>
        <w:rPr>
          <w:rFonts w:ascii="Calibri" w:hAnsi="Calibri" w:cs="Calibri"/>
        </w:rPr>
      </w:pPr>
    </w:p>
    <w:p w:rsidR="0086731B" w:rsidRDefault="0086731B">
      <w:pPr>
        <w:rPr>
          <w:rFonts w:ascii="Calibri" w:hAnsi="Calibri" w:cs="Calibri"/>
        </w:rPr>
      </w:pPr>
    </w:p>
    <w:p w:rsidR="0086731B" w:rsidRDefault="0086731B">
      <w:pPr>
        <w:rPr>
          <w:rFonts w:ascii="Calibri" w:hAnsi="Calibri" w:cs="Calibri"/>
        </w:rPr>
      </w:pPr>
    </w:p>
    <w:p w:rsidR="0086731B" w:rsidRDefault="0086731B">
      <w:pPr>
        <w:rPr>
          <w:rFonts w:ascii="Calibri" w:hAnsi="Calibri" w:cs="Calibri"/>
        </w:rPr>
      </w:pPr>
    </w:p>
    <w:p w:rsidR="0086731B" w:rsidRDefault="0086731B">
      <w:pPr>
        <w:rPr>
          <w:rFonts w:ascii="Calibri" w:hAnsi="Calibri" w:cs="Calibri"/>
        </w:rPr>
      </w:pPr>
    </w:p>
    <w:p w:rsidR="0086731B" w:rsidRDefault="00516283">
      <w:pPr>
        <w:pStyle w:val="2"/>
        <w:spacing w:line="360" w:lineRule="auto"/>
        <w:rPr>
          <w:rFonts w:ascii="宋体" w:eastAsia="宋体" w:hAnsi="宋体"/>
          <w:sz w:val="24"/>
          <w:szCs w:val="24"/>
        </w:rPr>
      </w:pPr>
      <w:bookmarkStart w:id="160" w:name="_Toc4956"/>
      <w:bookmarkStart w:id="161" w:name="_Toc121835867"/>
      <w:r>
        <w:rPr>
          <w:rFonts w:ascii="宋体" w:eastAsia="宋体" w:hAnsi="宋体" w:hint="eastAsia"/>
          <w:sz w:val="24"/>
          <w:szCs w:val="24"/>
        </w:rPr>
        <w:lastRenderedPageBreak/>
        <w:t>设备列表</w:t>
      </w:r>
      <w:bookmarkEnd w:id="160"/>
      <w:r>
        <w:rPr>
          <w:rFonts w:ascii="宋体" w:eastAsia="宋体" w:hAnsi="宋体" w:hint="eastAsia"/>
          <w:sz w:val="24"/>
          <w:szCs w:val="24"/>
        </w:rPr>
        <w:t xml:space="preserve"> Device List</w:t>
      </w:r>
      <w:bookmarkEnd w:id="161"/>
    </w:p>
    <w:p w:rsidR="0086731B" w:rsidRDefault="00516283">
      <w:r>
        <w:rPr>
          <w:rFonts w:hint="eastAsia"/>
        </w:rPr>
        <w:t>首页点击</w:t>
      </w:r>
      <w:r>
        <w:rPr>
          <w:rFonts w:hint="eastAsia"/>
        </w:rPr>
        <w:t>[Device]</w:t>
      </w:r>
      <w:r>
        <w:rPr>
          <w:rFonts w:hint="eastAsia"/>
        </w:rPr>
        <w:t>进入设备列表。</w:t>
      </w:r>
      <w:r>
        <w:rPr>
          <w:rFonts w:hint="eastAsia"/>
        </w:rPr>
        <w:t>Tap [Device] on the home page to enter the device list.</w:t>
      </w:r>
    </w:p>
    <w:p w:rsidR="0086731B" w:rsidRDefault="00516283">
      <w:r>
        <w:rPr>
          <w:rFonts w:hint="eastAsia"/>
        </w:rPr>
        <w:t>设备掉线时背景变灰，掉线设备支持长按</w:t>
      </w:r>
      <w:r>
        <w:rPr>
          <w:rFonts w:hint="eastAsia"/>
        </w:rPr>
        <w:t>2</w:t>
      </w:r>
      <w:r>
        <w:rPr>
          <w:rFonts w:hint="eastAsia"/>
        </w:rPr>
        <w:t>秒删除。</w:t>
      </w:r>
    </w:p>
    <w:p w:rsidR="0086731B" w:rsidRDefault="00516283">
      <w:r>
        <w:rPr>
          <w:rFonts w:hint="eastAsia"/>
        </w:rPr>
        <w:t>Device will turn gray when it is offline, offline device can be deleted by 2 sec long press.</w:t>
      </w:r>
    </w:p>
    <w:p w:rsidR="0086731B" w:rsidRDefault="00516283">
      <w:r>
        <w:rPr>
          <w:rFonts w:hint="eastAsia"/>
        </w:rPr>
        <w:t>常开常关时右上角显示</w:t>
      </w:r>
      <w:r>
        <w:rPr>
          <w:rFonts w:hint="eastAsia"/>
        </w:rPr>
        <w:t>M-ON</w:t>
      </w:r>
      <w:r>
        <w:rPr>
          <w:rFonts w:hint="eastAsia"/>
        </w:rPr>
        <w:t>及</w:t>
      </w:r>
      <w:r>
        <w:rPr>
          <w:rFonts w:hint="eastAsia"/>
        </w:rPr>
        <w:t>M-OFF</w:t>
      </w:r>
      <w:r>
        <w:rPr>
          <w:rFonts w:hint="eastAsia"/>
        </w:rPr>
        <w:t>。</w:t>
      </w:r>
    </w:p>
    <w:p w:rsidR="0086731B" w:rsidRDefault="00516283">
      <w:r>
        <w:rPr>
          <w:rFonts w:hint="eastAsia"/>
        </w:rPr>
        <w:t>M-ON and M-OFF are displayed in the upper right corner when normally open and normally closed.</w:t>
      </w:r>
    </w:p>
    <w:p w:rsidR="0086731B" w:rsidRDefault="00516283">
      <w:r>
        <w:rPr>
          <w:rFonts w:hint="eastAsia"/>
        </w:rPr>
        <w:t>设备工作时将显示相应的工作状态。</w:t>
      </w:r>
    </w:p>
    <w:p w:rsidR="0086731B" w:rsidRDefault="00516283">
      <w:r>
        <w:rPr>
          <w:rFonts w:hint="eastAsia"/>
        </w:rPr>
        <w:t>The corresponding operating status will be displayed when the device is working.</w:t>
      </w:r>
    </w:p>
    <w:p w:rsidR="0086731B" w:rsidRDefault="00516283">
      <w:r>
        <w:rPr>
          <w:noProof/>
        </w:rPr>
        <w:drawing>
          <wp:inline distT="0" distB="0" distL="114300" distR="114300">
            <wp:extent cx="2971800" cy="6408420"/>
            <wp:effectExtent l="0" t="0" r="0" b="1143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5" cstate="print"/>
                    <a:stretch>
                      <a:fillRect/>
                    </a:stretch>
                  </pic:blipFill>
                  <pic:spPr>
                    <a:xfrm>
                      <a:off x="0" y="0"/>
                      <a:ext cx="2971800" cy="6408420"/>
                    </a:xfrm>
                    <a:prstGeom prst="rect">
                      <a:avLst/>
                    </a:prstGeom>
                    <a:noFill/>
                    <a:ln>
                      <a:noFill/>
                    </a:ln>
                  </pic:spPr>
                </pic:pic>
              </a:graphicData>
            </a:graphic>
          </wp:inline>
        </w:drawing>
      </w:r>
    </w:p>
    <w:p w:rsidR="0086731B" w:rsidRDefault="0086731B"/>
    <w:p w:rsidR="0086731B" w:rsidRDefault="0086731B"/>
    <w:p w:rsidR="0086731B" w:rsidRDefault="0086731B"/>
    <w:p w:rsidR="0086731B" w:rsidRDefault="00516283">
      <w:r>
        <w:rPr>
          <w:rFonts w:hint="eastAsia"/>
        </w:rPr>
        <w:t>点击设备进入设备设置页面</w:t>
      </w:r>
      <w:r>
        <w:rPr>
          <w:rFonts w:hint="eastAsia"/>
        </w:rPr>
        <w:t>:</w:t>
      </w:r>
    </w:p>
    <w:p w:rsidR="0086731B" w:rsidRDefault="00516283">
      <w:r>
        <w:rPr>
          <w:rFonts w:hint="eastAsia"/>
        </w:rPr>
        <w:t>Tap on the device to enter the device settings page:</w:t>
      </w:r>
    </w:p>
    <w:p w:rsidR="0086731B" w:rsidRDefault="00516283">
      <w:r>
        <w:rPr>
          <w:noProof/>
        </w:rPr>
        <w:drawing>
          <wp:inline distT="0" distB="0" distL="114300" distR="114300">
            <wp:extent cx="3724275" cy="2409825"/>
            <wp:effectExtent l="0" t="0" r="9525" b="952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46" cstate="print"/>
                    <a:stretch>
                      <a:fillRect/>
                    </a:stretch>
                  </pic:blipFill>
                  <pic:spPr>
                    <a:xfrm>
                      <a:off x="0" y="0"/>
                      <a:ext cx="3724275" cy="2409825"/>
                    </a:xfrm>
                    <a:prstGeom prst="rect">
                      <a:avLst/>
                    </a:prstGeom>
                    <a:noFill/>
                    <a:ln>
                      <a:noFill/>
                    </a:ln>
                  </pic:spPr>
                </pic:pic>
              </a:graphicData>
            </a:graphic>
          </wp:inline>
        </w:drawing>
      </w:r>
    </w:p>
    <w:p w:rsidR="0086731B" w:rsidRDefault="00516283">
      <w:r>
        <w:rPr>
          <w:rFonts w:hint="eastAsia"/>
        </w:rPr>
        <w:t>A</w:t>
      </w:r>
      <w:r>
        <w:rPr>
          <w:rFonts w:hint="eastAsia"/>
        </w:rPr>
        <w:t>：灯光设备</w:t>
      </w:r>
      <w:r>
        <w:rPr>
          <w:rFonts w:hint="eastAsia"/>
        </w:rPr>
        <w:t>/</w:t>
      </w:r>
      <w:r>
        <w:rPr>
          <w:rFonts w:hint="eastAsia"/>
        </w:rPr>
        <w:t>温度设备</w:t>
      </w:r>
      <w:r>
        <w:rPr>
          <w:rFonts w:hint="eastAsia"/>
        </w:rPr>
        <w:t>/</w:t>
      </w:r>
      <w:r>
        <w:rPr>
          <w:rFonts w:hint="eastAsia"/>
        </w:rPr>
        <w:t>湿度设备</w:t>
      </w:r>
      <w:r>
        <w:rPr>
          <w:rFonts w:hint="eastAsia"/>
        </w:rPr>
        <w:t>/CO2</w:t>
      </w:r>
      <w:r>
        <w:rPr>
          <w:rFonts w:hint="eastAsia"/>
        </w:rPr>
        <w:t>设备可点击进入相关的设置页。</w:t>
      </w:r>
    </w:p>
    <w:p w:rsidR="0086731B" w:rsidRDefault="00516283">
      <w:r>
        <w:rPr>
          <w:rFonts w:hint="eastAsia"/>
        </w:rPr>
        <w:t>A: Lighting device/Temperature device/Humidity device/CO2 device can tap the upper right corner to enter the setting page.</w:t>
      </w:r>
    </w:p>
    <w:p w:rsidR="0086731B" w:rsidRDefault="00516283">
      <w:r>
        <w:rPr>
          <w:rFonts w:hint="eastAsia"/>
        </w:rPr>
        <w:t>B</w:t>
      </w:r>
      <w:r>
        <w:rPr>
          <w:rFonts w:hint="eastAsia"/>
        </w:rPr>
        <w:t>：点击设备名称</w:t>
      </w:r>
      <w:r>
        <w:rPr>
          <w:noProof/>
        </w:rPr>
        <w:drawing>
          <wp:inline distT="0" distB="0" distL="114300" distR="114300">
            <wp:extent cx="257175" cy="295275"/>
            <wp:effectExtent l="0" t="0" r="9525" b="952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7" cstate="print"/>
                    <a:stretch>
                      <a:fillRect/>
                    </a:stretch>
                  </pic:blipFill>
                  <pic:spPr>
                    <a:xfrm>
                      <a:off x="0" y="0"/>
                      <a:ext cx="257175" cy="295275"/>
                    </a:xfrm>
                    <a:prstGeom prst="rect">
                      <a:avLst/>
                    </a:prstGeom>
                    <a:noFill/>
                    <a:ln>
                      <a:noFill/>
                    </a:ln>
                  </pic:spPr>
                </pic:pic>
              </a:graphicData>
            </a:graphic>
          </wp:inline>
        </w:drawing>
      </w:r>
      <w:r>
        <w:rPr>
          <w:rFonts w:hint="eastAsia"/>
        </w:rPr>
        <w:t>，可修改设备名称，名称规则为最多</w:t>
      </w:r>
      <w:r>
        <w:rPr>
          <w:rFonts w:hint="eastAsia"/>
        </w:rPr>
        <w:t>5</w:t>
      </w:r>
      <w:r>
        <w:rPr>
          <w:rFonts w:hint="eastAsia"/>
        </w:rPr>
        <w:t>个字符，且只支持英文数字及下划线。</w:t>
      </w:r>
    </w:p>
    <w:p w:rsidR="0086731B" w:rsidRDefault="00516283">
      <w:r>
        <w:rPr>
          <w:rFonts w:hint="eastAsia"/>
        </w:rPr>
        <w:t>B: Tap on the device name</w:t>
      </w:r>
      <w:r>
        <w:rPr>
          <w:noProof/>
        </w:rPr>
        <w:drawing>
          <wp:inline distT="0" distB="0" distL="114300" distR="114300">
            <wp:extent cx="257175" cy="295275"/>
            <wp:effectExtent l="0" t="0" r="9525" b="9525"/>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47" cstate="print"/>
                    <a:stretch>
                      <a:fillRect/>
                    </a:stretch>
                  </pic:blipFill>
                  <pic:spPr>
                    <a:xfrm>
                      <a:off x="0" y="0"/>
                      <a:ext cx="257175" cy="295275"/>
                    </a:xfrm>
                    <a:prstGeom prst="rect">
                      <a:avLst/>
                    </a:prstGeom>
                    <a:noFill/>
                    <a:ln>
                      <a:noFill/>
                    </a:ln>
                  </pic:spPr>
                </pic:pic>
              </a:graphicData>
            </a:graphic>
          </wp:inline>
        </w:drawing>
      </w:r>
      <w:r>
        <w:rPr>
          <w:rFonts w:hint="eastAsia"/>
        </w:rPr>
        <w:t xml:space="preserve"> to name your device name with 5 characters max</w:t>
      </w:r>
    </w:p>
    <w:p w:rsidR="0086731B" w:rsidRDefault="00516283">
      <w:pPr>
        <w:rPr>
          <w:rFonts w:ascii="Calibri" w:hAnsi="Calibri" w:cs="Calibri"/>
        </w:rPr>
      </w:pPr>
      <w:r>
        <w:rPr>
          <w:rFonts w:hint="eastAsia"/>
        </w:rPr>
        <w:t>C</w:t>
      </w:r>
      <w:r>
        <w:rPr>
          <w:rFonts w:hint="eastAsia"/>
        </w:rPr>
        <w:t>：</w:t>
      </w:r>
      <w:r>
        <w:rPr>
          <w:rFonts w:ascii="Calibri" w:hAnsi="Calibri" w:cs="Calibri" w:hint="eastAsia"/>
        </w:rPr>
        <w:t>设备功能</w:t>
      </w:r>
      <w:r>
        <w:rPr>
          <w:rFonts w:hint="eastAsia"/>
        </w:rPr>
        <w:t>类型</w:t>
      </w:r>
      <w:r>
        <w:rPr>
          <w:rFonts w:ascii="Calibri" w:hAnsi="Calibri" w:cs="Calibri" w:hint="eastAsia"/>
        </w:rPr>
        <w:t>，如果设备接在</w:t>
      </w:r>
      <w:r>
        <w:rPr>
          <w:rFonts w:ascii="Calibri" w:hAnsi="Calibri" w:cs="Calibri" w:hint="eastAsia"/>
        </w:rPr>
        <w:t>Smart Socket-4</w:t>
      </w:r>
      <w:r>
        <w:rPr>
          <w:rFonts w:ascii="Calibri" w:hAnsi="Calibri" w:cs="Calibri" w:hint="eastAsia"/>
        </w:rPr>
        <w:t>、</w:t>
      </w:r>
      <w:r>
        <w:rPr>
          <w:rFonts w:ascii="Calibri" w:hAnsi="Calibri" w:cs="Calibri" w:hint="eastAsia"/>
        </w:rPr>
        <w:t>Dry Contact-4</w:t>
      </w:r>
      <w:r>
        <w:rPr>
          <w:rFonts w:ascii="Calibri" w:hAnsi="Calibri" w:cs="Calibri" w:hint="eastAsia"/>
        </w:rPr>
        <w:t>、</w:t>
      </w:r>
      <w:r>
        <w:rPr>
          <w:rFonts w:ascii="Calibri" w:hAnsi="Calibri" w:cs="Calibri" w:hint="eastAsia"/>
        </w:rPr>
        <w:t>Control Board-12</w:t>
      </w:r>
      <w:r>
        <w:rPr>
          <w:rFonts w:ascii="Calibri" w:hAnsi="Calibri" w:cs="Calibri" w:hint="eastAsia"/>
        </w:rPr>
        <w:t>上，点击可更改</w:t>
      </w:r>
      <w:r>
        <w:rPr>
          <w:rFonts w:hint="eastAsia"/>
        </w:rPr>
        <w:t>端口</w:t>
      </w:r>
      <w:r>
        <w:rPr>
          <w:rFonts w:ascii="Calibri" w:hAnsi="Calibri" w:cs="Calibri" w:hint="eastAsia"/>
        </w:rPr>
        <w:t>功能</w:t>
      </w:r>
      <w:r>
        <w:rPr>
          <w:rFonts w:hint="eastAsia"/>
        </w:rPr>
        <w:t>类别</w:t>
      </w:r>
      <w:r>
        <w:rPr>
          <w:rFonts w:ascii="Calibri" w:hAnsi="Calibri" w:cs="Calibri" w:hint="eastAsia"/>
        </w:rPr>
        <w:t>。</w:t>
      </w:r>
    </w:p>
    <w:p w:rsidR="0086731B" w:rsidRDefault="00516283">
      <w:pPr>
        <w:rPr>
          <w:rFonts w:ascii="Calibri" w:hAnsi="Calibri" w:cs="Calibri"/>
        </w:rPr>
      </w:pPr>
      <w:r>
        <w:rPr>
          <w:rFonts w:ascii="Calibri" w:hAnsi="Calibri" w:cs="Calibri" w:hint="eastAsia"/>
        </w:rPr>
        <w:t>C: Device type, if the device is Smart Socket-4, Dry Contact-4, Control Board-12, tap to change the port function.</w:t>
      </w:r>
    </w:p>
    <w:p w:rsidR="0086731B" w:rsidRDefault="00516283">
      <w:pPr>
        <w:rPr>
          <w:rFonts w:ascii="Calibri" w:hAnsi="Calibri" w:cs="Calibri"/>
        </w:rPr>
      </w:pPr>
      <w:r>
        <w:rPr>
          <w:rFonts w:ascii="Calibri" w:hAnsi="Calibri" w:cs="Calibri" w:hint="eastAsia"/>
        </w:rPr>
        <w:t>D</w:t>
      </w:r>
      <w:r>
        <w:rPr>
          <w:rFonts w:ascii="Calibri" w:hAnsi="Calibri" w:cs="Calibri" w:hint="eastAsia"/>
        </w:rPr>
        <w:t>：</w:t>
      </w:r>
      <w:r>
        <w:rPr>
          <w:rFonts w:ascii="Calibri" w:hAnsi="Calibri" w:cs="Calibri"/>
        </w:rPr>
        <w:t>点击可直接设备定位，定位成功时设备会</w:t>
      </w:r>
      <w:r>
        <w:rPr>
          <w:rFonts w:ascii="Calibri" w:hAnsi="Calibri" w:cs="Calibri" w:hint="eastAsia"/>
        </w:rPr>
        <w:t>持续闪</w:t>
      </w:r>
      <w:r>
        <w:rPr>
          <w:rFonts w:ascii="Calibri" w:hAnsi="Calibri" w:cs="Calibri"/>
        </w:rPr>
        <w:t>1</w:t>
      </w:r>
      <w:r>
        <w:rPr>
          <w:rFonts w:ascii="Calibri" w:hAnsi="Calibri" w:cs="Calibri"/>
        </w:rPr>
        <w:t>分钟。</w:t>
      </w:r>
    </w:p>
    <w:p w:rsidR="0086731B" w:rsidRDefault="00516283">
      <w:pPr>
        <w:rPr>
          <w:ins w:id="162" w:author="防滑很防滑" w:date="2022-12-16T10:18:00Z"/>
          <w:b/>
        </w:rPr>
      </w:pPr>
      <w:r>
        <w:rPr>
          <w:rFonts w:hint="eastAsia"/>
        </w:rPr>
        <w:t>D: Click to locate the device directly, and the device will flash for 1 minute when it is successfully located.</w:t>
      </w:r>
      <w:ins w:id="163" w:author="vincent" w:date="2022-12-15T17:04:00Z">
        <w:r w:rsidR="00D71466" w:rsidRPr="00D71466">
          <w:rPr>
            <w:rFonts w:hint="eastAsia"/>
            <w:b/>
            <w:rPrChange w:id="164" w:author="vincent" w:date="2022-12-15T17:11:00Z">
              <w:rPr>
                <w:rFonts w:asciiTheme="majorHAnsi" w:eastAsiaTheme="majorEastAsia" w:hAnsiTheme="majorHAnsi" w:cstheme="majorBidi" w:hint="eastAsia"/>
                <w:b/>
                <w:bCs/>
                <w:sz w:val="32"/>
                <w:szCs w:val="32"/>
              </w:rPr>
            </w:rPrChange>
          </w:rPr>
          <w:t>备注：</w:t>
        </w:r>
      </w:ins>
      <w:ins w:id="165" w:author="vincent" w:date="2022-12-15T17:05:00Z">
        <w:r w:rsidR="00D71466" w:rsidRPr="00D71466">
          <w:rPr>
            <w:rFonts w:hint="eastAsia"/>
            <w:b/>
            <w:rPrChange w:id="166" w:author="vincent" w:date="2022-12-15T17:11:00Z">
              <w:rPr>
                <w:rFonts w:asciiTheme="majorHAnsi" w:eastAsiaTheme="majorEastAsia" w:hAnsiTheme="majorHAnsi" w:cstheme="majorBidi" w:hint="eastAsia"/>
                <w:b/>
                <w:bCs/>
                <w:sz w:val="32"/>
                <w:szCs w:val="32"/>
              </w:rPr>
            </w:rPrChange>
          </w:rPr>
          <w:t>当有多个相同类型设备同时接入主机时，利用这个功能方便找到现场对应的设备，并</w:t>
        </w:r>
      </w:ins>
      <w:ins w:id="167" w:author="vincent" w:date="2022-12-15T17:06:00Z">
        <w:r w:rsidR="00D71466" w:rsidRPr="00D71466">
          <w:rPr>
            <w:rFonts w:hint="eastAsia"/>
            <w:b/>
            <w:rPrChange w:id="168" w:author="vincent" w:date="2022-12-15T17:11:00Z">
              <w:rPr>
                <w:rFonts w:asciiTheme="majorHAnsi" w:eastAsiaTheme="majorEastAsia" w:hAnsiTheme="majorHAnsi" w:cstheme="majorBidi" w:hint="eastAsia"/>
                <w:b/>
                <w:bCs/>
                <w:sz w:val="32"/>
                <w:szCs w:val="32"/>
              </w:rPr>
            </w:rPrChange>
          </w:rPr>
          <w:t>可点击</w:t>
        </w:r>
      </w:ins>
      <w:ins w:id="169" w:author="vincent" w:date="2022-12-15T17:07:00Z">
        <w:r w:rsidR="00D71466" w:rsidRPr="00D71466">
          <w:rPr>
            <w:rFonts w:hint="eastAsia"/>
            <w:b/>
            <w:rPrChange w:id="170" w:author="vincent" w:date="2022-12-15T17:11:00Z">
              <w:rPr>
                <w:rFonts w:asciiTheme="majorHAnsi" w:eastAsiaTheme="majorEastAsia" w:hAnsiTheme="majorHAnsi" w:cstheme="majorBidi" w:hint="eastAsia"/>
                <w:b/>
                <w:bCs/>
                <w:sz w:val="32"/>
                <w:szCs w:val="32"/>
              </w:rPr>
            </w:rPrChange>
          </w:rPr>
          <w:t>设备名称修改设备名</w:t>
        </w:r>
      </w:ins>
      <w:ins w:id="171" w:author="vincent" w:date="2022-12-15T17:09:00Z">
        <w:r w:rsidR="00D71466" w:rsidRPr="00D71466">
          <w:rPr>
            <w:rFonts w:hint="eastAsia"/>
            <w:b/>
            <w:rPrChange w:id="172" w:author="vincent" w:date="2022-12-15T17:11:00Z">
              <w:rPr>
                <w:rFonts w:asciiTheme="majorHAnsi" w:eastAsiaTheme="majorEastAsia" w:hAnsiTheme="majorHAnsi" w:cstheme="majorBidi" w:hint="eastAsia"/>
                <w:b/>
                <w:bCs/>
                <w:sz w:val="32"/>
                <w:szCs w:val="32"/>
              </w:rPr>
            </w:rPrChange>
          </w:rPr>
          <w:t>称</w:t>
        </w:r>
      </w:ins>
      <w:ins w:id="173" w:author="vincent" w:date="2022-12-15T17:07:00Z">
        <w:r w:rsidR="00D71466" w:rsidRPr="00D71466">
          <w:rPr>
            <w:rFonts w:hint="eastAsia"/>
            <w:b/>
            <w:rPrChange w:id="174" w:author="vincent" w:date="2022-12-15T17:11:00Z">
              <w:rPr>
                <w:rFonts w:asciiTheme="majorHAnsi" w:eastAsiaTheme="majorEastAsia" w:hAnsiTheme="majorHAnsi" w:cstheme="majorBidi" w:hint="eastAsia"/>
                <w:b/>
                <w:bCs/>
                <w:sz w:val="32"/>
                <w:szCs w:val="32"/>
              </w:rPr>
            </w:rPrChange>
          </w:rPr>
          <w:t>或者进入设备的相应端口修改端口</w:t>
        </w:r>
      </w:ins>
      <w:ins w:id="175" w:author="vincent" w:date="2022-12-15T17:10:00Z">
        <w:r w:rsidR="00D71466" w:rsidRPr="00D71466">
          <w:rPr>
            <w:rFonts w:hint="eastAsia"/>
            <w:b/>
            <w:rPrChange w:id="176" w:author="vincent" w:date="2022-12-15T17:11:00Z">
              <w:rPr>
                <w:rFonts w:asciiTheme="majorHAnsi" w:eastAsiaTheme="majorEastAsia" w:hAnsiTheme="majorHAnsi" w:cstheme="majorBidi" w:hint="eastAsia"/>
                <w:b/>
                <w:bCs/>
                <w:sz w:val="32"/>
                <w:szCs w:val="32"/>
              </w:rPr>
            </w:rPrChange>
          </w:rPr>
          <w:t>功能类别</w:t>
        </w:r>
      </w:ins>
      <w:ins w:id="177" w:author="vincent" w:date="2022-12-15T17:07:00Z">
        <w:r w:rsidR="00D71466" w:rsidRPr="00D71466">
          <w:rPr>
            <w:rFonts w:hint="eastAsia"/>
            <w:b/>
            <w:rPrChange w:id="178" w:author="vincent" w:date="2022-12-15T17:11:00Z">
              <w:rPr>
                <w:rFonts w:asciiTheme="majorHAnsi" w:eastAsiaTheme="majorEastAsia" w:hAnsiTheme="majorHAnsi" w:cstheme="majorBidi" w:hint="eastAsia"/>
                <w:b/>
                <w:bCs/>
                <w:sz w:val="32"/>
                <w:szCs w:val="32"/>
              </w:rPr>
            </w:rPrChange>
          </w:rPr>
          <w:t>。</w:t>
        </w:r>
      </w:ins>
    </w:p>
    <w:p w:rsidR="0086731B" w:rsidRDefault="00516283">
      <w:pPr>
        <w:rPr>
          <w:ins w:id="179" w:author="防滑很防滑" w:date="2022-12-16T10:18:00Z"/>
          <w:b/>
        </w:rPr>
      </w:pPr>
      <w:ins w:id="180" w:author="防滑很防滑" w:date="2022-12-16T10:18:00Z">
        <w:r>
          <w:rPr>
            <w:rFonts w:hint="eastAsia"/>
            <w:b/>
          </w:rPr>
          <w:t xml:space="preserve">NOTE: When there are multiple devices of the same type connected to the host at the same time, use this function to easily find the corresponding device on site and </w:t>
        </w:r>
      </w:ins>
      <w:ins w:id="181" w:author="防滑很防滑" w:date="2022-12-16T10:19:00Z">
        <w:r>
          <w:rPr>
            <w:rFonts w:hint="eastAsia"/>
            <w:b/>
          </w:rPr>
          <w:t>tap</w:t>
        </w:r>
      </w:ins>
      <w:ins w:id="182" w:author="防滑很防滑" w:date="2022-12-16T10:18:00Z">
        <w:r>
          <w:rPr>
            <w:rFonts w:hint="eastAsia"/>
            <w:b/>
          </w:rPr>
          <w:t xml:space="preserve"> on the device name to modify the device name or enter the corresponding port of the device to modify the port function category.</w:t>
        </w:r>
      </w:ins>
    </w:p>
    <w:p w:rsidR="0086731B" w:rsidRPr="0086731B" w:rsidRDefault="0086731B">
      <w:pPr>
        <w:rPr>
          <w:rFonts w:ascii="Calibri" w:hAnsi="Calibri" w:cs="Calibri"/>
          <w:b/>
          <w:rPrChange w:id="183" w:author="vincent" w:date="2022-12-15T17:11:00Z">
            <w:rPr>
              <w:rFonts w:ascii="Calibri" w:hAnsi="Calibri" w:cs="Calibri"/>
            </w:rPr>
          </w:rPrChange>
        </w:rPr>
      </w:pPr>
    </w:p>
    <w:p w:rsidR="0086731B" w:rsidRDefault="00516283">
      <w:r>
        <w:rPr>
          <w:rFonts w:ascii="Calibri" w:hAnsi="Calibri" w:cs="Calibri" w:hint="eastAsia"/>
        </w:rPr>
        <w:t>E</w:t>
      </w:r>
      <w:r>
        <w:rPr>
          <w:rFonts w:ascii="Calibri" w:hAnsi="Calibri" w:cs="Calibri" w:hint="eastAsia"/>
        </w:rPr>
        <w:t>：</w:t>
      </w:r>
      <w:r>
        <w:rPr>
          <w:rFonts w:hint="eastAsia"/>
        </w:rPr>
        <w:t>手动开，选中后将直接开启</w:t>
      </w:r>
      <w:r>
        <w:rPr>
          <w:rFonts w:hint="eastAsia"/>
        </w:rPr>
        <w:t>N</w:t>
      </w:r>
      <w:r>
        <w:rPr>
          <w:rFonts w:hint="eastAsia"/>
        </w:rPr>
        <w:t>秒，</w:t>
      </w:r>
      <w:r>
        <w:rPr>
          <w:rFonts w:hint="eastAsia"/>
        </w:rPr>
        <w:t>N</w:t>
      </w:r>
      <w:r>
        <w:rPr>
          <w:rFonts w:hint="eastAsia"/>
        </w:rPr>
        <w:t>秒后恢复自动。</w:t>
      </w:r>
    </w:p>
    <w:p w:rsidR="0086731B" w:rsidRDefault="00516283">
      <w:r>
        <w:rPr>
          <w:rFonts w:hint="eastAsia"/>
        </w:rPr>
        <w:t>E: Manual on: will be directly opened for N seconds after selected, N seconds after restoring automatic.</w:t>
      </w:r>
    </w:p>
    <w:p w:rsidR="0086731B" w:rsidRDefault="00516283">
      <w:r>
        <w:rPr>
          <w:rFonts w:hint="eastAsia"/>
        </w:rPr>
        <w:t>F</w:t>
      </w:r>
      <w:r>
        <w:rPr>
          <w:rFonts w:hint="eastAsia"/>
        </w:rPr>
        <w:t>：手动关，选中后关闭设备。</w:t>
      </w:r>
    </w:p>
    <w:p w:rsidR="0086731B" w:rsidRDefault="00516283">
      <w:r>
        <w:rPr>
          <w:rFonts w:hint="eastAsia"/>
        </w:rPr>
        <w:t>F: Manual Off: Turns off the device when selected.</w:t>
      </w:r>
    </w:p>
    <w:p w:rsidR="0086731B" w:rsidRDefault="00516283">
      <w:r>
        <w:rPr>
          <w:rFonts w:hint="eastAsia"/>
        </w:rPr>
        <w:t>Hot Start Delay</w:t>
      </w:r>
      <w:r>
        <w:rPr>
          <w:rFonts w:hint="eastAsia"/>
        </w:rPr>
        <w:t>：除湿设备、制冷设备、制热设备可选。</w:t>
      </w:r>
    </w:p>
    <w:p w:rsidR="0086731B" w:rsidRDefault="00516283">
      <w:r>
        <w:rPr>
          <w:rFonts w:hint="eastAsia"/>
        </w:rPr>
        <w:lastRenderedPageBreak/>
        <w:t>Hot Start Delay: Optional function for Dehumidification equipment, cooling equipment, heating equipment.</w:t>
      </w:r>
    </w:p>
    <w:p w:rsidR="0086731B" w:rsidRDefault="0086731B"/>
    <w:p w:rsidR="0086731B" w:rsidRDefault="00516283">
      <w:r>
        <w:rPr>
          <w:rFonts w:hint="eastAsia"/>
        </w:rPr>
        <w:t>定时设备可设置</w:t>
      </w:r>
      <w:r>
        <w:rPr>
          <w:rFonts w:hint="eastAsia"/>
        </w:rPr>
        <w:t>By Schedule/By Recycle</w:t>
      </w:r>
      <w:r>
        <w:rPr>
          <w:rFonts w:hint="eastAsia"/>
        </w:rPr>
        <w:t>。</w:t>
      </w:r>
      <w:r>
        <w:rPr>
          <w:rFonts w:hint="eastAsia"/>
        </w:rPr>
        <w:t>The program device can be set By Schedule/By Recycle.</w:t>
      </w:r>
    </w:p>
    <w:p w:rsidR="0086731B" w:rsidRDefault="00516283">
      <w:r>
        <w:rPr>
          <w:noProof/>
        </w:rPr>
        <w:drawing>
          <wp:inline distT="0" distB="0" distL="114300" distR="114300">
            <wp:extent cx="2553970" cy="3048000"/>
            <wp:effectExtent l="0" t="0" r="1778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48" cstate="print"/>
                    <a:stretch>
                      <a:fillRect/>
                    </a:stretch>
                  </pic:blipFill>
                  <pic:spPr>
                    <a:xfrm>
                      <a:off x="0" y="0"/>
                      <a:ext cx="2553970" cy="3048000"/>
                    </a:xfrm>
                    <a:prstGeom prst="rect">
                      <a:avLst/>
                    </a:prstGeom>
                    <a:noFill/>
                    <a:ln>
                      <a:noFill/>
                    </a:ln>
                  </pic:spPr>
                </pic:pic>
              </a:graphicData>
            </a:graphic>
          </wp:inline>
        </w:drawing>
      </w:r>
    </w:p>
    <w:p w:rsidR="0086731B" w:rsidRDefault="0086731B"/>
    <w:p w:rsidR="0086731B" w:rsidRDefault="00D71466">
      <w:r w:rsidRPr="00D71466">
        <w:rPr>
          <w:b/>
          <w:color w:val="FF0000"/>
          <w:rPrChange w:id="184" w:author="vincent" w:date="2022-12-15T17:03:00Z">
            <w:rPr>
              <w:rFonts w:asciiTheme="majorHAnsi" w:eastAsiaTheme="majorEastAsia" w:hAnsiTheme="majorHAnsi" w:cstheme="majorBidi"/>
              <w:b/>
              <w:bCs/>
              <w:color w:val="FF0000"/>
              <w:sz w:val="32"/>
              <w:szCs w:val="32"/>
            </w:rPr>
          </w:rPrChange>
        </w:rPr>
        <w:t>By Schedule</w:t>
      </w:r>
      <w:r w:rsidRPr="00D71466">
        <w:rPr>
          <w:rFonts w:hint="eastAsia"/>
          <w:b/>
          <w:color w:val="FF0000"/>
          <w:rPrChange w:id="185" w:author="vincent" w:date="2022-12-15T17:03:00Z">
            <w:rPr>
              <w:rFonts w:asciiTheme="majorHAnsi" w:eastAsiaTheme="majorEastAsia" w:hAnsiTheme="majorHAnsi" w:cstheme="majorBidi" w:hint="eastAsia"/>
              <w:b/>
              <w:bCs/>
              <w:color w:val="FF0000"/>
              <w:sz w:val="32"/>
              <w:szCs w:val="32"/>
            </w:rPr>
          </w:rPrChange>
        </w:rPr>
        <w:t>：可设置几点开，开多久</w:t>
      </w:r>
      <w:r w:rsidR="00516283">
        <w:rPr>
          <w:rFonts w:hint="eastAsia"/>
        </w:rPr>
        <w:t>。每天循环。最多可设置</w:t>
      </w:r>
      <w:r w:rsidR="00516283">
        <w:rPr>
          <w:rFonts w:hint="eastAsia"/>
        </w:rPr>
        <w:t>12</w:t>
      </w:r>
      <w:r w:rsidR="00516283">
        <w:rPr>
          <w:rFonts w:hint="eastAsia"/>
        </w:rPr>
        <w:t>组定时器。</w:t>
      </w:r>
    </w:p>
    <w:p w:rsidR="000029B7" w:rsidRPr="000029B7" w:rsidRDefault="000029B7">
      <w:pPr>
        <w:rPr>
          <w:color w:val="FF0000"/>
        </w:rPr>
      </w:pPr>
      <w:r w:rsidRPr="000029B7">
        <w:rPr>
          <w:rFonts w:hint="eastAsia"/>
          <w:color w:val="FF0000"/>
        </w:rPr>
        <w:t>By Recycle</w:t>
      </w:r>
      <w:r w:rsidRPr="000029B7">
        <w:rPr>
          <w:rFonts w:hint="eastAsia"/>
          <w:color w:val="FF0000"/>
        </w:rPr>
        <w:t>：可设置第一次开启时间，开启时长，关闭时长。定时设备常开设置：</w:t>
      </w:r>
      <w:r w:rsidRPr="000029B7">
        <w:rPr>
          <w:rFonts w:hint="eastAsia"/>
          <w:color w:val="FF0000"/>
        </w:rPr>
        <w:t xml:space="preserve">On Time&gt;0 </w:t>
      </w:r>
      <w:r w:rsidRPr="000029B7">
        <w:rPr>
          <w:rFonts w:hint="eastAsia"/>
          <w:color w:val="FF0000"/>
        </w:rPr>
        <w:t>且</w:t>
      </w:r>
      <w:r w:rsidRPr="000029B7">
        <w:rPr>
          <w:rFonts w:hint="eastAsia"/>
          <w:color w:val="FF0000"/>
        </w:rPr>
        <w:t>Off Time = 0</w:t>
      </w:r>
      <w:r w:rsidRPr="000029B7">
        <w:rPr>
          <w:rFonts w:hint="eastAsia"/>
          <w:color w:val="FF0000"/>
        </w:rPr>
        <w:t>。</w:t>
      </w:r>
    </w:p>
    <w:p w:rsidR="0086731B" w:rsidRDefault="00516283">
      <w:r>
        <w:rPr>
          <w:rFonts w:hint="eastAsia"/>
        </w:rPr>
        <w:t>By Schedule: set the start time, on time and off time. Daily cycle. Up to 12 sets of timers can be set.</w:t>
      </w:r>
    </w:p>
    <w:p w:rsidR="0086731B" w:rsidRDefault="00516283">
      <w:r>
        <w:rPr>
          <w:rFonts w:hint="eastAsia"/>
        </w:rPr>
        <w:t xml:space="preserve">By Recycle: set the start time, and on time duration, off time duration. After turning on, it will continuously cycle the on time and off time. </w:t>
      </w:r>
    </w:p>
    <w:p w:rsidR="0086731B" w:rsidRDefault="00516283">
      <w:r>
        <w:rPr>
          <w:rFonts w:hint="eastAsia"/>
        </w:rPr>
        <w:t>Hvac</w:t>
      </w:r>
      <w:r>
        <w:rPr>
          <w:rFonts w:hint="eastAsia"/>
        </w:rPr>
        <w:t>设备设置界面：</w:t>
      </w:r>
      <w:r>
        <w:rPr>
          <w:rFonts w:hint="eastAsia"/>
        </w:rPr>
        <w:t>HVAC device setting page:</w:t>
      </w:r>
    </w:p>
    <w:p w:rsidR="0086731B" w:rsidRDefault="00516283">
      <w:r>
        <w:rPr>
          <w:noProof/>
        </w:rPr>
        <w:lastRenderedPageBreak/>
        <w:drawing>
          <wp:inline distT="0" distB="0" distL="114300" distR="114300">
            <wp:extent cx="3733800" cy="3286125"/>
            <wp:effectExtent l="0" t="0" r="0" b="952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49" cstate="print"/>
                    <a:stretch>
                      <a:fillRect/>
                    </a:stretch>
                  </pic:blipFill>
                  <pic:spPr>
                    <a:xfrm>
                      <a:off x="0" y="0"/>
                      <a:ext cx="3733800" cy="3286125"/>
                    </a:xfrm>
                    <a:prstGeom prst="rect">
                      <a:avLst/>
                    </a:prstGeom>
                    <a:noFill/>
                    <a:ln>
                      <a:noFill/>
                    </a:ln>
                  </pic:spPr>
                </pic:pic>
              </a:graphicData>
            </a:graphic>
          </wp:inline>
        </w:drawing>
      </w:r>
    </w:p>
    <w:p w:rsidR="0086731B" w:rsidRDefault="00516283">
      <w:pPr>
        <w:rPr>
          <w:rFonts w:ascii="Calibri" w:hAnsi="Calibri" w:cs="Calibri"/>
        </w:rPr>
      </w:pPr>
      <w:r>
        <w:rPr>
          <w:rFonts w:hint="eastAsia"/>
        </w:rPr>
        <w:t>A</w:t>
      </w:r>
      <w:r>
        <w:rPr>
          <w:rFonts w:hint="eastAsia"/>
        </w:rPr>
        <w:t>：</w:t>
      </w:r>
      <w:r>
        <w:rPr>
          <w:rFonts w:hint="eastAsia"/>
        </w:rPr>
        <w:t>HVAC</w:t>
      </w:r>
      <w:r>
        <w:rPr>
          <w:rFonts w:ascii="Calibri" w:hAnsi="Calibri" w:cs="Calibri"/>
        </w:rPr>
        <w:t>手动开模式有两种：</w:t>
      </w:r>
      <w:r>
        <w:rPr>
          <w:rFonts w:ascii="Calibri" w:hAnsi="Calibri" w:cs="Calibri"/>
        </w:rPr>
        <w:t>Cooling</w:t>
      </w:r>
      <w:r>
        <w:rPr>
          <w:rFonts w:ascii="Calibri" w:hAnsi="Calibri" w:cs="Calibri"/>
        </w:rPr>
        <w:t>、</w:t>
      </w:r>
      <w:r>
        <w:rPr>
          <w:rFonts w:ascii="Calibri" w:hAnsi="Calibri" w:cs="Calibri"/>
        </w:rPr>
        <w:t>Heating</w:t>
      </w:r>
      <w:r>
        <w:rPr>
          <w:rFonts w:ascii="Calibri" w:hAnsi="Calibri" w:cs="Calibri"/>
        </w:rPr>
        <w:t>。</w:t>
      </w:r>
    </w:p>
    <w:p w:rsidR="0086731B" w:rsidRDefault="00516283">
      <w:pPr>
        <w:rPr>
          <w:rFonts w:ascii="Calibri" w:hAnsi="Calibri" w:cs="Calibri"/>
        </w:rPr>
      </w:pPr>
      <w:r>
        <w:rPr>
          <w:rFonts w:hint="eastAsia"/>
        </w:rPr>
        <w:t>A: HVAC has two manual on modes: Cooling, Heating.</w:t>
      </w:r>
    </w:p>
    <w:p w:rsidR="0086731B" w:rsidRDefault="00516283">
      <w:r>
        <w:rPr>
          <w:rFonts w:hint="eastAsia"/>
        </w:rPr>
        <w:t>B</w:t>
      </w:r>
      <w:r>
        <w:rPr>
          <w:rFonts w:hint="eastAsia"/>
        </w:rPr>
        <w:t>：可选择风扇是否常开，选中就是常开</w:t>
      </w:r>
      <w:r>
        <w:rPr>
          <w:rFonts w:hint="eastAsia"/>
        </w:rPr>
        <w:t xml:space="preserve">, </w:t>
      </w:r>
      <w:r>
        <w:rPr>
          <w:rFonts w:hint="eastAsia"/>
        </w:rPr>
        <w:t>未选中是自动。</w:t>
      </w:r>
    </w:p>
    <w:p w:rsidR="0086731B" w:rsidRDefault="00516283">
      <w:r>
        <w:rPr>
          <w:rFonts w:hint="eastAsia"/>
        </w:rPr>
        <w:t>B: Select whether the fan is normally on. If yes, the fan is normally on. If no, the fan is under auto mode.</w:t>
      </w:r>
    </w:p>
    <w:p w:rsidR="0086731B" w:rsidRDefault="00516283">
      <w:pPr>
        <w:rPr>
          <w:rFonts w:ascii="Calibri" w:hAnsi="Calibri" w:cs="Calibri"/>
        </w:rPr>
      </w:pPr>
      <w:r>
        <w:rPr>
          <w:rFonts w:hint="eastAsia"/>
        </w:rPr>
        <w:t>C</w:t>
      </w:r>
      <w:r>
        <w:rPr>
          <w:rFonts w:hint="eastAsia"/>
        </w:rPr>
        <w:t>：</w:t>
      </w:r>
      <w:r>
        <w:rPr>
          <w:rFonts w:hint="eastAsia"/>
        </w:rPr>
        <w:t>HVAC</w:t>
      </w:r>
      <w:r>
        <w:rPr>
          <w:rFonts w:ascii="Calibri" w:hAnsi="Calibri" w:cs="Calibri"/>
        </w:rPr>
        <w:t>模式：</w:t>
      </w:r>
      <w:r>
        <w:rPr>
          <w:rFonts w:ascii="Calibri" w:hAnsi="Calibri" w:cs="Calibri"/>
        </w:rPr>
        <w:t>Conventional</w:t>
      </w:r>
      <w:r>
        <w:rPr>
          <w:rFonts w:ascii="Calibri" w:hAnsi="Calibri" w:cs="Calibri"/>
        </w:rPr>
        <w:t>、</w:t>
      </w:r>
      <w:r>
        <w:rPr>
          <w:rFonts w:ascii="Calibri" w:hAnsi="Calibri" w:cs="Calibri"/>
        </w:rPr>
        <w:t>Heat PUM O</w:t>
      </w:r>
      <w:r>
        <w:rPr>
          <w:rFonts w:ascii="Calibri" w:hAnsi="Calibri" w:cs="Calibri"/>
        </w:rPr>
        <w:t>、</w:t>
      </w:r>
      <w:r>
        <w:rPr>
          <w:rFonts w:ascii="Calibri" w:hAnsi="Calibri" w:cs="Calibri"/>
        </w:rPr>
        <w:t>Heat PUM B</w:t>
      </w:r>
      <w:r>
        <w:rPr>
          <w:rFonts w:ascii="Calibri" w:hAnsi="Calibri" w:cs="Calibri"/>
        </w:rPr>
        <w:t>。</w:t>
      </w:r>
    </w:p>
    <w:p w:rsidR="0086731B" w:rsidRDefault="00516283">
      <w:r>
        <w:rPr>
          <w:rFonts w:hint="eastAsia"/>
        </w:rPr>
        <w:t>C: HVAC mode: Conventional, Heat PUM O, Heat PUM B.</w:t>
      </w:r>
    </w:p>
    <w:p w:rsidR="0086731B" w:rsidRDefault="0086731B">
      <w:pPr>
        <w:rPr>
          <w:rFonts w:ascii="Calibri" w:hAnsi="Calibri" w:cs="Calibri"/>
        </w:rPr>
      </w:pPr>
    </w:p>
    <w:p w:rsidR="0086731B" w:rsidRDefault="00516283">
      <w:pPr>
        <w:pStyle w:val="2"/>
        <w:spacing w:line="360" w:lineRule="auto"/>
        <w:rPr>
          <w:rFonts w:ascii="宋体" w:eastAsia="宋体" w:hAnsi="宋体"/>
          <w:sz w:val="24"/>
          <w:szCs w:val="24"/>
        </w:rPr>
      </w:pPr>
      <w:bookmarkStart w:id="186" w:name="_Toc12467"/>
      <w:bookmarkStart w:id="187" w:name="_Toc121835868"/>
      <w:r>
        <w:rPr>
          <w:rFonts w:ascii="宋体" w:eastAsia="宋体" w:hAnsi="宋体" w:hint="eastAsia"/>
          <w:sz w:val="24"/>
          <w:szCs w:val="24"/>
        </w:rPr>
        <w:t>系统设置</w:t>
      </w:r>
      <w:bookmarkEnd w:id="186"/>
      <w:bookmarkEnd w:id="187"/>
    </w:p>
    <w:p w:rsidR="0086731B" w:rsidRDefault="00516283">
      <w:r>
        <w:rPr>
          <w:rFonts w:hint="eastAsia"/>
        </w:rPr>
        <w:t>设备首页点击右上角</w:t>
      </w:r>
      <w:r>
        <w:rPr>
          <w:noProof/>
        </w:rPr>
        <w:drawing>
          <wp:inline distT="0" distB="0" distL="114300" distR="114300">
            <wp:extent cx="385445" cy="324485"/>
            <wp:effectExtent l="0" t="0" r="14605" b="1841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50" cstate="print"/>
                    <a:stretch>
                      <a:fillRect/>
                    </a:stretch>
                  </pic:blipFill>
                  <pic:spPr>
                    <a:xfrm>
                      <a:off x="0" y="0"/>
                      <a:ext cx="385445" cy="324485"/>
                    </a:xfrm>
                    <a:prstGeom prst="rect">
                      <a:avLst/>
                    </a:prstGeom>
                    <a:noFill/>
                    <a:ln>
                      <a:noFill/>
                    </a:ln>
                  </pic:spPr>
                </pic:pic>
              </a:graphicData>
            </a:graphic>
          </wp:inline>
        </w:drawing>
      </w:r>
      <w:r>
        <w:rPr>
          <w:rFonts w:hint="eastAsia"/>
        </w:rPr>
        <w:t>，进入系统设置页面。</w:t>
      </w:r>
      <w:r>
        <w:rPr>
          <w:rFonts w:hint="eastAsia"/>
        </w:rPr>
        <w:t>Tap</w:t>
      </w:r>
      <w:r>
        <w:rPr>
          <w:noProof/>
        </w:rPr>
        <w:drawing>
          <wp:inline distT="0" distB="0" distL="114300" distR="114300">
            <wp:extent cx="385445" cy="324485"/>
            <wp:effectExtent l="0" t="0" r="14605" b="18415"/>
            <wp:docPr id="1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
                    <pic:cNvPicPr>
                      <a:picLocks noChangeAspect="1"/>
                    </pic:cNvPicPr>
                  </pic:nvPicPr>
                  <pic:blipFill>
                    <a:blip r:embed="rId50" cstate="print"/>
                    <a:stretch>
                      <a:fillRect/>
                    </a:stretch>
                  </pic:blipFill>
                  <pic:spPr>
                    <a:xfrm>
                      <a:off x="0" y="0"/>
                      <a:ext cx="385445" cy="324485"/>
                    </a:xfrm>
                    <a:prstGeom prst="rect">
                      <a:avLst/>
                    </a:prstGeom>
                    <a:noFill/>
                    <a:ln>
                      <a:noFill/>
                    </a:ln>
                  </pic:spPr>
                </pic:pic>
              </a:graphicData>
            </a:graphic>
          </wp:inline>
        </w:drawing>
      </w:r>
      <w:r>
        <w:rPr>
          <w:rFonts w:hint="eastAsia"/>
        </w:rPr>
        <w:t xml:space="preserve"> on the top right corner of the device home page to enter the system settings page.</w:t>
      </w:r>
    </w:p>
    <w:p w:rsidR="0086731B" w:rsidRDefault="0086731B"/>
    <w:p w:rsidR="0086731B" w:rsidRDefault="0086731B"/>
    <w:p w:rsidR="0086731B" w:rsidRDefault="00516283">
      <w:r>
        <w:rPr>
          <w:noProof/>
        </w:rPr>
        <w:lastRenderedPageBreak/>
        <w:drawing>
          <wp:inline distT="0" distB="0" distL="114300" distR="114300">
            <wp:extent cx="2856865" cy="6264275"/>
            <wp:effectExtent l="0" t="0" r="635" b="3175"/>
            <wp:docPr id="3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
                    <pic:cNvPicPr>
                      <a:picLocks noChangeAspect="1"/>
                    </pic:cNvPicPr>
                  </pic:nvPicPr>
                  <pic:blipFill>
                    <a:blip r:embed="rId51" cstate="print"/>
                    <a:stretch>
                      <a:fillRect/>
                    </a:stretch>
                  </pic:blipFill>
                  <pic:spPr>
                    <a:xfrm>
                      <a:off x="0" y="0"/>
                      <a:ext cx="2856865" cy="6264275"/>
                    </a:xfrm>
                    <a:prstGeom prst="rect">
                      <a:avLst/>
                    </a:prstGeom>
                    <a:noFill/>
                    <a:ln>
                      <a:noFill/>
                    </a:ln>
                  </pic:spPr>
                </pic:pic>
              </a:graphicData>
            </a:graphic>
          </wp:inline>
        </w:drawing>
      </w:r>
    </w:p>
    <w:p w:rsidR="0086731B" w:rsidRDefault="0086731B">
      <w:pPr>
        <w:rPr>
          <w:rFonts w:ascii="Calibri" w:hAnsi="Calibri" w:cs="Calibri"/>
        </w:rPr>
      </w:pPr>
    </w:p>
    <w:p w:rsidR="0086731B" w:rsidRDefault="0086731B">
      <w:pPr>
        <w:rPr>
          <w:rFonts w:ascii="Calibri" w:hAnsi="Calibri" w:cs="Calibri"/>
        </w:rPr>
      </w:pPr>
    </w:p>
    <w:p w:rsidR="0086731B" w:rsidRDefault="00516283">
      <w:pPr>
        <w:rPr>
          <w:rFonts w:ascii="Calibri" w:hAnsi="Calibri" w:cs="Calibri"/>
        </w:rPr>
      </w:pPr>
      <w:r>
        <w:rPr>
          <w:rFonts w:ascii="Calibri" w:hAnsi="Calibri" w:cs="Calibri" w:hint="eastAsia"/>
        </w:rPr>
        <w:t>A</w:t>
      </w:r>
      <w:r>
        <w:rPr>
          <w:rFonts w:ascii="Calibri" w:hAnsi="Calibri" w:cs="Calibri" w:hint="eastAsia"/>
        </w:rPr>
        <w:t>：</w:t>
      </w:r>
      <w:r>
        <w:rPr>
          <w:rFonts w:ascii="Calibri" w:hAnsi="Calibri" w:cs="Calibri"/>
        </w:rPr>
        <w:t>可解绑设备。</w:t>
      </w:r>
    </w:p>
    <w:p w:rsidR="0086731B" w:rsidRDefault="00516283">
      <w:pPr>
        <w:rPr>
          <w:rFonts w:ascii="Calibri" w:hAnsi="Calibri" w:cs="Calibri"/>
        </w:rPr>
      </w:pPr>
      <w:r>
        <w:rPr>
          <w:rFonts w:ascii="Calibri" w:hAnsi="Calibri" w:cs="Calibri" w:hint="eastAsia"/>
        </w:rPr>
        <w:t>A: D</w:t>
      </w:r>
      <w:r>
        <w:rPr>
          <w:rFonts w:hint="eastAsia"/>
        </w:rPr>
        <w:t>elete this Device</w:t>
      </w:r>
    </w:p>
    <w:p w:rsidR="0086731B" w:rsidRDefault="00516283">
      <w:pPr>
        <w:rPr>
          <w:rFonts w:ascii="Calibri" w:hAnsi="Calibri" w:cs="Calibri"/>
        </w:rPr>
      </w:pPr>
      <w:r>
        <w:rPr>
          <w:rFonts w:ascii="Calibri" w:hAnsi="Calibri" w:cs="Calibri"/>
        </w:rPr>
        <w:t>B</w:t>
      </w:r>
      <w:r>
        <w:rPr>
          <w:rFonts w:ascii="Calibri" w:hAnsi="Calibri" w:cs="Calibri" w:hint="eastAsia"/>
        </w:rPr>
        <w:t>：点击可根据</w:t>
      </w:r>
      <w:r>
        <w:rPr>
          <w:rFonts w:ascii="Calibri" w:hAnsi="Calibri" w:cs="Calibri" w:hint="eastAsia"/>
        </w:rPr>
        <w:t>C</w:t>
      </w:r>
      <w:r>
        <w:rPr>
          <w:rFonts w:ascii="Calibri" w:hAnsi="Calibri" w:cs="Calibri" w:hint="eastAsia"/>
        </w:rPr>
        <w:t>设置的时区</w:t>
      </w:r>
      <w:r>
        <w:rPr>
          <w:rFonts w:ascii="Calibri" w:hAnsi="Calibri" w:cs="Calibri"/>
        </w:rPr>
        <w:t>从云端同步时间至设备。</w:t>
      </w:r>
    </w:p>
    <w:p w:rsidR="0086731B" w:rsidRDefault="00516283">
      <w:pPr>
        <w:rPr>
          <w:rFonts w:ascii="Calibri" w:hAnsi="Calibri" w:cs="Calibri"/>
        </w:rPr>
      </w:pPr>
      <w:r>
        <w:rPr>
          <w:rFonts w:ascii="Calibri" w:hAnsi="Calibri" w:cs="Calibri" w:hint="eastAsia"/>
        </w:rPr>
        <w:t xml:space="preserve">B: </w:t>
      </w:r>
      <w:r>
        <w:rPr>
          <w:rFonts w:hint="eastAsia"/>
        </w:rPr>
        <w:t xml:space="preserve"> Tap to sync the time from the internet.</w:t>
      </w:r>
    </w:p>
    <w:p w:rsidR="0086731B" w:rsidRDefault="00516283">
      <w:pPr>
        <w:rPr>
          <w:rFonts w:ascii="Calibri" w:hAnsi="Calibri" w:cs="Calibri"/>
        </w:rPr>
      </w:pPr>
      <w:r>
        <w:rPr>
          <w:rFonts w:ascii="Calibri" w:hAnsi="Calibri" w:cs="Calibri"/>
        </w:rPr>
        <w:t>C</w:t>
      </w:r>
      <w:r>
        <w:rPr>
          <w:rFonts w:ascii="Calibri" w:hAnsi="Calibri" w:cs="Calibri" w:hint="eastAsia"/>
        </w:rPr>
        <w:t>：设置设备所在的时区。</w:t>
      </w:r>
    </w:p>
    <w:p w:rsidR="0086731B" w:rsidRDefault="00516283">
      <w:pPr>
        <w:rPr>
          <w:rFonts w:ascii="Calibri" w:hAnsi="Calibri" w:cs="Calibri"/>
        </w:rPr>
      </w:pPr>
      <w:r>
        <w:rPr>
          <w:rFonts w:ascii="Calibri" w:hAnsi="Calibri" w:cs="Calibri" w:hint="eastAsia"/>
        </w:rPr>
        <w:t xml:space="preserve">C: </w:t>
      </w:r>
      <w:r>
        <w:rPr>
          <w:rFonts w:hint="eastAsia"/>
        </w:rPr>
        <w:t>Set the time zone where the device is located.</w:t>
      </w:r>
    </w:p>
    <w:p w:rsidR="0086731B" w:rsidRDefault="00516283">
      <w:pPr>
        <w:rPr>
          <w:rFonts w:ascii="Calibri" w:hAnsi="Calibri" w:cs="Calibri"/>
        </w:rPr>
      </w:pPr>
      <w:r>
        <w:rPr>
          <w:rFonts w:ascii="Calibri" w:hAnsi="Calibri" w:cs="Calibri"/>
        </w:rPr>
        <w:t>D</w:t>
      </w:r>
      <w:r>
        <w:rPr>
          <w:rFonts w:ascii="Calibri" w:hAnsi="Calibri" w:cs="Calibri" w:hint="eastAsia"/>
        </w:rPr>
        <w:t>：</w:t>
      </w:r>
      <w:r>
        <w:rPr>
          <w:rFonts w:ascii="Calibri" w:hAnsi="Calibri" w:cs="Calibri" w:hint="eastAsia"/>
        </w:rPr>
        <w:t>On</w:t>
      </w:r>
      <w:r>
        <w:rPr>
          <w:rFonts w:ascii="Calibri" w:hAnsi="Calibri" w:cs="Calibri" w:hint="eastAsia"/>
        </w:rPr>
        <w:t>时</w:t>
      </w:r>
      <w:r>
        <w:rPr>
          <w:rFonts w:ascii="Calibri" w:hAnsi="Calibri" w:cs="Calibri"/>
        </w:rPr>
        <w:t>每次设备上线时将自动</w:t>
      </w:r>
      <w:r>
        <w:rPr>
          <w:rFonts w:ascii="Calibri" w:hAnsi="Calibri" w:cs="Calibri" w:hint="eastAsia"/>
        </w:rPr>
        <w:t>根据</w:t>
      </w:r>
      <w:r>
        <w:rPr>
          <w:rFonts w:ascii="Calibri" w:hAnsi="Calibri" w:cs="Calibri" w:hint="eastAsia"/>
        </w:rPr>
        <w:t>C</w:t>
      </w:r>
      <w:r>
        <w:rPr>
          <w:rFonts w:ascii="Calibri" w:hAnsi="Calibri" w:cs="Calibri" w:hint="eastAsia"/>
        </w:rPr>
        <w:t>设置的时区</w:t>
      </w:r>
      <w:r>
        <w:rPr>
          <w:rFonts w:ascii="Calibri" w:hAnsi="Calibri" w:cs="Calibri"/>
        </w:rPr>
        <w:t>从从云端同步时间至设备。</w:t>
      </w:r>
    </w:p>
    <w:p w:rsidR="0086731B" w:rsidRDefault="00516283">
      <w:pPr>
        <w:rPr>
          <w:rFonts w:ascii="Calibri" w:hAnsi="Calibri" w:cs="Calibri"/>
        </w:rPr>
      </w:pPr>
      <w:r>
        <w:rPr>
          <w:rFonts w:ascii="Calibri" w:hAnsi="Calibri" w:cs="Calibri" w:hint="eastAsia"/>
        </w:rPr>
        <w:t>D: Automatically synchronize network time to the device when it is on.</w:t>
      </w:r>
    </w:p>
    <w:p w:rsidR="0086731B" w:rsidRDefault="00516283">
      <w:pPr>
        <w:rPr>
          <w:rFonts w:ascii="Calibri" w:hAnsi="Calibri" w:cs="Calibri"/>
        </w:rPr>
      </w:pPr>
      <w:r>
        <w:rPr>
          <w:rFonts w:ascii="Calibri" w:hAnsi="Calibri" w:cs="Calibri"/>
        </w:rPr>
        <w:t>E</w:t>
      </w:r>
      <w:r>
        <w:rPr>
          <w:rFonts w:ascii="Calibri" w:hAnsi="Calibri" w:cs="Calibri" w:hint="eastAsia"/>
        </w:rPr>
        <w:t>：设置设备时间。</w:t>
      </w:r>
    </w:p>
    <w:p w:rsidR="0086731B" w:rsidRDefault="00516283">
      <w:pPr>
        <w:rPr>
          <w:rFonts w:ascii="Calibri" w:hAnsi="Calibri" w:cs="Calibri"/>
        </w:rPr>
      </w:pPr>
      <w:r>
        <w:rPr>
          <w:rFonts w:ascii="Calibri" w:hAnsi="Calibri" w:cs="Calibri" w:hint="eastAsia"/>
        </w:rPr>
        <w:t xml:space="preserve">E: Manually </w:t>
      </w:r>
      <w:del w:id="188" w:author="vincent" w:date="2022-12-16T09:47:00Z">
        <w:r>
          <w:rPr>
            <w:rFonts w:ascii="Calibri" w:hAnsi="Calibri" w:cs="Calibri" w:hint="eastAsia"/>
          </w:rPr>
          <w:delText>Set</w:delText>
        </w:r>
      </w:del>
      <w:ins w:id="189" w:author="vincent" w:date="2022-12-16T09:47:00Z">
        <w:r>
          <w:rPr>
            <w:rFonts w:ascii="Calibri" w:hAnsi="Calibri" w:cs="Calibri"/>
          </w:rPr>
          <w:t>set</w:t>
        </w:r>
      </w:ins>
      <w:r>
        <w:rPr>
          <w:rFonts w:ascii="Calibri" w:hAnsi="Calibri" w:cs="Calibri" w:hint="eastAsia"/>
        </w:rPr>
        <w:t xml:space="preserve"> the time</w:t>
      </w:r>
    </w:p>
    <w:p w:rsidR="0086731B" w:rsidRDefault="00516283">
      <w:r>
        <w:rPr>
          <w:rFonts w:ascii="Calibri" w:hAnsi="Calibri" w:cs="Calibri" w:hint="eastAsia"/>
        </w:rPr>
        <w:lastRenderedPageBreak/>
        <w:t>F</w:t>
      </w:r>
      <w:r>
        <w:rPr>
          <w:rFonts w:ascii="Calibri" w:hAnsi="Calibri" w:cs="Calibri" w:hint="eastAsia"/>
        </w:rPr>
        <w:t>：</w:t>
      </w:r>
      <w:r>
        <w:rPr>
          <w:rFonts w:hint="eastAsia"/>
        </w:rPr>
        <w:t>白天黑夜定义：</w:t>
      </w:r>
      <w:r>
        <w:rPr>
          <w:rFonts w:hint="eastAsia"/>
        </w:rPr>
        <w:t>By Photocell/By Time</w:t>
      </w:r>
      <w:r>
        <w:rPr>
          <w:rFonts w:hint="eastAsia"/>
        </w:rPr>
        <w:t>。</w:t>
      </w:r>
    </w:p>
    <w:p w:rsidR="0086731B" w:rsidRDefault="00516283">
      <w:r>
        <w:rPr>
          <w:rFonts w:hint="eastAsia"/>
        </w:rPr>
        <w:t>F: Define the Day and night By Photocell or By Time.</w:t>
      </w:r>
    </w:p>
    <w:p w:rsidR="0086731B" w:rsidRDefault="00516283">
      <w:r>
        <w:rPr>
          <w:rFonts w:hint="eastAsia"/>
        </w:rPr>
        <w:t>By Photocell</w:t>
      </w:r>
      <w:r>
        <w:rPr>
          <w:rFonts w:hint="eastAsia"/>
        </w:rPr>
        <w:t>：根据设置的</w:t>
      </w:r>
      <w:r>
        <w:rPr>
          <w:rFonts w:hint="eastAsia"/>
        </w:rPr>
        <w:t>Photocell Sensitivity</w:t>
      </w:r>
      <w:r>
        <w:rPr>
          <w:rFonts w:hint="eastAsia"/>
        </w:rPr>
        <w:t>，与当前的</w:t>
      </w:r>
      <w:r>
        <w:rPr>
          <w:rFonts w:hint="eastAsia"/>
        </w:rPr>
        <w:t>Light Intensity</w:t>
      </w:r>
      <w:r>
        <w:rPr>
          <w:rFonts w:hint="eastAsia"/>
        </w:rPr>
        <w:t>比较，大于等于时是白天，其它是夜晚。</w:t>
      </w:r>
    </w:p>
    <w:p w:rsidR="0086731B" w:rsidRDefault="00516283">
      <w:r>
        <w:rPr>
          <w:rFonts w:hint="eastAsia"/>
        </w:rPr>
        <w:t>By Photocell: According to the set Photocell Sensitivity, compare with the current Light Intensity, it is daytime when it is greater than or equal to, and other is nighttime.</w:t>
      </w:r>
    </w:p>
    <w:p w:rsidR="0086731B" w:rsidRDefault="00516283">
      <w:r>
        <w:rPr>
          <w:rFonts w:hint="eastAsia"/>
        </w:rPr>
        <w:t>By Time</w:t>
      </w:r>
      <w:r>
        <w:rPr>
          <w:rFonts w:hint="eastAsia"/>
        </w:rPr>
        <w:t>：设置白天起始时间，晚上起始时间。</w:t>
      </w:r>
    </w:p>
    <w:p w:rsidR="0086731B" w:rsidRDefault="00516283">
      <w:r>
        <w:rPr>
          <w:rFonts w:hint="eastAsia"/>
        </w:rPr>
        <w:t>By Time: Set the daytime start time and nighttime start time.</w:t>
      </w:r>
    </w:p>
    <w:p w:rsidR="0086731B" w:rsidRDefault="00516283">
      <w:r>
        <w:rPr>
          <w:rFonts w:ascii="Calibri" w:hAnsi="Calibri" w:cs="Calibri" w:hint="eastAsia"/>
        </w:rPr>
        <w:t>G</w:t>
      </w:r>
      <w:r>
        <w:rPr>
          <w:rFonts w:ascii="Calibri" w:hAnsi="Calibri" w:cs="Calibri" w:hint="eastAsia"/>
        </w:rPr>
        <w:t>：</w:t>
      </w:r>
      <w:r>
        <w:rPr>
          <w:rFonts w:hint="eastAsia"/>
        </w:rPr>
        <w:t>死区值设置：可设置温度、湿度、</w:t>
      </w:r>
      <w:r>
        <w:rPr>
          <w:rFonts w:hint="eastAsia"/>
        </w:rPr>
        <w:t>CO2</w:t>
      </w:r>
      <w:r>
        <w:rPr>
          <w:rFonts w:hint="eastAsia"/>
        </w:rPr>
        <w:t>死区值。</w:t>
      </w:r>
    </w:p>
    <w:p w:rsidR="0086731B" w:rsidRDefault="00516283">
      <w:r>
        <w:rPr>
          <w:rFonts w:hint="eastAsia"/>
        </w:rPr>
        <w:t>G: Deadband value : Temperature, humidity and CO2 deadband values can be set here.</w:t>
      </w:r>
    </w:p>
    <w:p w:rsidR="0086731B" w:rsidRDefault="0086731B"/>
    <w:p w:rsidR="0086731B" w:rsidRDefault="00516283">
      <w:pPr>
        <w:rPr>
          <w:rFonts w:ascii="Calibri" w:hAnsi="Calibri" w:cs="Calibri"/>
        </w:rPr>
      </w:pPr>
      <w:r>
        <w:rPr>
          <w:noProof/>
        </w:rPr>
        <w:drawing>
          <wp:inline distT="0" distB="0" distL="114300" distR="114300">
            <wp:extent cx="3328670" cy="2609215"/>
            <wp:effectExtent l="0" t="0" r="5080" b="63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cstate="print"/>
                    <a:stretch>
                      <a:fillRect/>
                    </a:stretch>
                  </pic:blipFill>
                  <pic:spPr>
                    <a:xfrm>
                      <a:off x="0" y="0"/>
                      <a:ext cx="3328670" cy="2609215"/>
                    </a:xfrm>
                    <a:prstGeom prst="rect">
                      <a:avLst/>
                    </a:prstGeom>
                    <a:noFill/>
                    <a:ln>
                      <a:noFill/>
                    </a:ln>
                  </pic:spPr>
                </pic:pic>
              </a:graphicData>
            </a:graphic>
          </wp:inline>
        </w:drawing>
      </w:r>
    </w:p>
    <w:p w:rsidR="0086731B" w:rsidRDefault="00516283">
      <w:r>
        <w:rPr>
          <w:rFonts w:ascii="Calibri" w:hAnsi="Calibri" w:cs="Calibri" w:hint="eastAsia"/>
        </w:rPr>
        <w:t>H</w:t>
      </w:r>
      <w:r>
        <w:rPr>
          <w:rFonts w:ascii="Calibri" w:hAnsi="Calibri" w:cs="Calibri" w:hint="eastAsia"/>
        </w:rPr>
        <w:t>：</w:t>
      </w:r>
      <w:r>
        <w:rPr>
          <w:rFonts w:ascii="Calibri" w:hAnsi="Calibri" w:cs="Calibri"/>
        </w:rPr>
        <w:t>检修模式</w:t>
      </w:r>
      <w:r>
        <w:rPr>
          <w:rFonts w:ascii="Calibri" w:hAnsi="Calibri" w:cs="Calibri" w:hint="eastAsia"/>
        </w:rPr>
        <w:t>，</w:t>
      </w:r>
      <w:r>
        <w:rPr>
          <w:rFonts w:ascii="Calibri" w:hAnsi="Calibri" w:cs="Calibri"/>
        </w:rPr>
        <w:t>选中后所有设备将停止工作，只监测数据。同时首页将会显示检修标志</w:t>
      </w:r>
      <w:r>
        <w:rPr>
          <w:rFonts w:ascii="Calibri" w:hAnsi="Calibri" w:cs="Calibri"/>
          <w:noProof/>
        </w:rPr>
        <w:drawing>
          <wp:inline distT="0" distB="0" distL="114300" distR="114300">
            <wp:extent cx="228600" cy="209550"/>
            <wp:effectExtent l="0" t="0" r="0" b="0"/>
            <wp:docPr id="3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0"/>
                    <pic:cNvPicPr>
                      <a:picLocks noChangeAspect="1"/>
                    </pic:cNvPicPr>
                  </pic:nvPicPr>
                  <pic:blipFill>
                    <a:blip r:embed="rId53" cstate="print"/>
                    <a:stretch>
                      <a:fillRect/>
                    </a:stretch>
                  </pic:blipFill>
                  <pic:spPr>
                    <a:xfrm>
                      <a:off x="0" y="0"/>
                      <a:ext cx="228600" cy="209550"/>
                    </a:xfrm>
                    <a:prstGeom prst="rect">
                      <a:avLst/>
                    </a:prstGeom>
                    <a:noFill/>
                    <a:ln>
                      <a:noFill/>
                    </a:ln>
                  </pic:spPr>
                </pic:pic>
              </a:graphicData>
            </a:graphic>
          </wp:inline>
        </w:drawing>
      </w:r>
      <w:r>
        <w:rPr>
          <w:rFonts w:ascii="Calibri" w:hAnsi="Calibri" w:cs="Calibri"/>
        </w:rPr>
        <w:t>。</w:t>
      </w:r>
    </w:p>
    <w:p w:rsidR="0086731B" w:rsidRDefault="00516283">
      <w:r>
        <w:rPr>
          <w:rFonts w:hint="eastAsia"/>
        </w:rPr>
        <w:t xml:space="preserve">H: All devices will stop working and only data will be monitored when it is on. </w:t>
      </w:r>
    </w:p>
    <w:p w:rsidR="0086731B" w:rsidRDefault="00516283">
      <w:pPr>
        <w:pStyle w:val="2"/>
        <w:spacing w:line="360" w:lineRule="auto"/>
        <w:rPr>
          <w:rFonts w:ascii="宋体" w:eastAsia="宋体" w:hAnsi="宋体"/>
          <w:sz w:val="24"/>
          <w:szCs w:val="24"/>
        </w:rPr>
      </w:pPr>
      <w:bookmarkStart w:id="190" w:name="_Toc16313"/>
      <w:bookmarkStart w:id="191" w:name="_Toc121835869"/>
      <w:r>
        <w:rPr>
          <w:rFonts w:ascii="宋体" w:eastAsia="宋体" w:hAnsi="宋体" w:hint="eastAsia"/>
          <w:sz w:val="24"/>
          <w:szCs w:val="24"/>
        </w:rPr>
        <w:t>报警相关</w:t>
      </w:r>
      <w:bookmarkEnd w:id="190"/>
      <w:r>
        <w:rPr>
          <w:rFonts w:ascii="宋体" w:eastAsia="宋体" w:hAnsi="宋体" w:hint="eastAsia"/>
          <w:sz w:val="24"/>
          <w:szCs w:val="24"/>
        </w:rPr>
        <w:t xml:space="preserve"> Alarm Setting</w:t>
      </w:r>
      <w:bookmarkEnd w:id="191"/>
    </w:p>
    <w:p w:rsidR="0086731B" w:rsidRDefault="00516283">
      <w:r>
        <w:rPr>
          <w:rFonts w:hint="eastAsia"/>
        </w:rPr>
        <w:t>首页点击</w:t>
      </w:r>
      <w:r>
        <w:rPr>
          <w:noProof/>
        </w:rPr>
        <w:drawing>
          <wp:inline distT="0" distB="0" distL="114300" distR="114300">
            <wp:extent cx="295275" cy="330200"/>
            <wp:effectExtent l="0" t="0" r="9525"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cstate="print"/>
                    <a:stretch>
                      <a:fillRect/>
                    </a:stretch>
                  </pic:blipFill>
                  <pic:spPr>
                    <a:xfrm>
                      <a:off x="0" y="0"/>
                      <a:ext cx="295275" cy="330200"/>
                    </a:xfrm>
                    <a:prstGeom prst="rect">
                      <a:avLst/>
                    </a:prstGeom>
                    <a:noFill/>
                    <a:ln>
                      <a:noFill/>
                    </a:ln>
                  </pic:spPr>
                </pic:pic>
              </a:graphicData>
            </a:graphic>
          </wp:inline>
        </w:drawing>
      </w:r>
      <w:r>
        <w:rPr>
          <w:rFonts w:hint="eastAsia"/>
        </w:rPr>
        <w:t>进入报警列表页。</w:t>
      </w:r>
    </w:p>
    <w:p w:rsidR="0086731B" w:rsidRDefault="00516283">
      <w:r>
        <w:rPr>
          <w:rFonts w:hint="eastAsia"/>
        </w:rPr>
        <w:t xml:space="preserve">Tap the </w:t>
      </w:r>
      <w:r>
        <w:rPr>
          <w:noProof/>
        </w:rPr>
        <w:drawing>
          <wp:inline distT="0" distB="0" distL="114300" distR="114300">
            <wp:extent cx="295275" cy="330200"/>
            <wp:effectExtent l="0" t="0" r="9525" b="1270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54" cstate="print"/>
                    <a:stretch>
                      <a:fillRect/>
                    </a:stretch>
                  </pic:blipFill>
                  <pic:spPr>
                    <a:xfrm>
                      <a:off x="0" y="0"/>
                      <a:ext cx="295275" cy="330200"/>
                    </a:xfrm>
                    <a:prstGeom prst="rect">
                      <a:avLst/>
                    </a:prstGeom>
                    <a:noFill/>
                    <a:ln>
                      <a:noFill/>
                    </a:ln>
                  </pic:spPr>
                </pic:pic>
              </a:graphicData>
            </a:graphic>
          </wp:inline>
        </w:drawing>
      </w:r>
      <w:r>
        <w:rPr>
          <w:rFonts w:hint="eastAsia"/>
        </w:rPr>
        <w:t xml:space="preserve"> icon on the homepage to enter the alarm list page.</w:t>
      </w:r>
    </w:p>
    <w:p w:rsidR="0086731B" w:rsidRDefault="0086731B"/>
    <w:p w:rsidR="0086731B" w:rsidRDefault="00516283">
      <w:r>
        <w:rPr>
          <w:noProof/>
        </w:rPr>
        <w:lastRenderedPageBreak/>
        <w:drawing>
          <wp:inline distT="0" distB="0" distL="114300" distR="114300">
            <wp:extent cx="3743325" cy="2552700"/>
            <wp:effectExtent l="0" t="0" r="9525" b="0"/>
            <wp:docPr id="3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
                    <pic:cNvPicPr>
                      <a:picLocks noChangeAspect="1"/>
                    </pic:cNvPicPr>
                  </pic:nvPicPr>
                  <pic:blipFill>
                    <a:blip r:embed="rId55" cstate="print"/>
                    <a:stretch>
                      <a:fillRect/>
                    </a:stretch>
                  </pic:blipFill>
                  <pic:spPr>
                    <a:xfrm>
                      <a:off x="0" y="0"/>
                      <a:ext cx="3743325" cy="2552700"/>
                    </a:xfrm>
                    <a:prstGeom prst="rect">
                      <a:avLst/>
                    </a:prstGeom>
                    <a:noFill/>
                    <a:ln>
                      <a:noFill/>
                    </a:ln>
                  </pic:spPr>
                </pic:pic>
              </a:graphicData>
            </a:graphic>
          </wp:inline>
        </w:drawing>
      </w:r>
    </w:p>
    <w:p w:rsidR="0086731B" w:rsidRDefault="00516283">
      <w:r>
        <w:rPr>
          <w:rFonts w:hint="eastAsia"/>
        </w:rPr>
        <w:t>A</w:t>
      </w:r>
      <w:r>
        <w:rPr>
          <w:rFonts w:hint="eastAsia"/>
        </w:rPr>
        <w:t>：点击进入报警设置页面，可对温度、湿度、</w:t>
      </w:r>
      <w:r>
        <w:rPr>
          <w:rFonts w:hint="eastAsia"/>
        </w:rPr>
        <w:t>CO2</w:t>
      </w:r>
      <w:r>
        <w:rPr>
          <w:rFonts w:hint="eastAsia"/>
        </w:rPr>
        <w:t>等报警开关及报警上下限设置。</w:t>
      </w:r>
    </w:p>
    <w:p w:rsidR="0086731B" w:rsidRDefault="00516283">
      <w:r>
        <w:rPr>
          <w:rFonts w:hint="eastAsia"/>
        </w:rPr>
        <w:t xml:space="preserve">A: Tap to enter the alarm setting page, you can switch on/off the alarm and the day/night MIN and MAX alarm limits for temperature, humidity, CO2, VPD and PAR. </w:t>
      </w:r>
    </w:p>
    <w:p w:rsidR="0086731B" w:rsidRDefault="00516283">
      <w:r>
        <w:rPr>
          <w:rFonts w:hint="eastAsia"/>
        </w:rPr>
        <w:t>B</w:t>
      </w:r>
      <w:r>
        <w:rPr>
          <w:rFonts w:hint="eastAsia"/>
        </w:rPr>
        <w:t>：标记全部已读，点击后所有信息将全部已读。</w:t>
      </w:r>
    </w:p>
    <w:p w:rsidR="0086731B" w:rsidRDefault="00516283">
      <w:r>
        <w:rPr>
          <w:rFonts w:hint="eastAsia"/>
        </w:rPr>
        <w:t>B: Read All: All messages will be read when you click on them.</w:t>
      </w:r>
    </w:p>
    <w:p w:rsidR="0086731B" w:rsidRDefault="00516283">
      <w:r>
        <w:rPr>
          <w:rFonts w:hint="eastAsia"/>
        </w:rPr>
        <w:t>C</w:t>
      </w:r>
      <w:r>
        <w:rPr>
          <w:rFonts w:hint="eastAsia"/>
        </w:rPr>
        <w:t>：下拉可按设备，温度，湿度，</w:t>
      </w:r>
      <w:r>
        <w:rPr>
          <w:rFonts w:hint="eastAsia"/>
        </w:rPr>
        <w:t>CO2</w:t>
      </w:r>
      <w:r>
        <w:rPr>
          <w:rFonts w:hint="eastAsia"/>
        </w:rPr>
        <w:t>等过滤相关报警信息。</w:t>
      </w:r>
    </w:p>
    <w:p w:rsidR="0086731B" w:rsidRDefault="00516283">
      <w:r>
        <w:rPr>
          <w:rFonts w:hint="eastAsia"/>
        </w:rPr>
        <w:t xml:space="preserve">C: </w:t>
      </w:r>
      <w:r>
        <w:rPr>
          <w:rFonts w:ascii="Calibri" w:hAnsi="Calibri" w:cs="Calibri" w:hint="eastAsia"/>
        </w:rPr>
        <w:t>Scroll down to filter alarm information by device, temperature, humidity, CO2, etc.</w:t>
      </w:r>
    </w:p>
    <w:p w:rsidR="0086731B" w:rsidRDefault="00516283">
      <w:r>
        <w:rPr>
          <w:rFonts w:hint="eastAsia"/>
        </w:rPr>
        <w:t>D</w:t>
      </w:r>
      <w:r>
        <w:rPr>
          <w:rFonts w:hint="eastAsia"/>
        </w:rPr>
        <w:t>：有红点时表示信息未读，点击后已读，红色标记将消失。</w:t>
      </w:r>
    </w:p>
    <w:p w:rsidR="0086731B" w:rsidRDefault="00516283">
      <w:r>
        <w:rPr>
          <w:rFonts w:ascii="Calibri" w:hAnsi="Calibri" w:cs="Calibri" w:hint="eastAsia"/>
        </w:rPr>
        <w:t xml:space="preserve">D: </w:t>
      </w:r>
      <w:r>
        <w:rPr>
          <w:rFonts w:hint="eastAsia"/>
        </w:rPr>
        <w:t>Indicates that the alarm message has not been read, and the red mark will disappear when it has been read after clicking.</w:t>
      </w:r>
    </w:p>
    <w:p w:rsidR="0086731B" w:rsidRDefault="0086731B"/>
    <w:p w:rsidR="0086731B" w:rsidRDefault="00516283">
      <w:pPr>
        <w:rPr>
          <w:rFonts w:ascii="Calibri" w:hAnsi="Calibri" w:cs="Calibri"/>
        </w:rPr>
      </w:pPr>
      <w:r>
        <w:rPr>
          <w:rFonts w:ascii="Calibri" w:hAnsi="Calibri" w:cs="Calibri"/>
        </w:rPr>
        <w:t>报警设置页面</w:t>
      </w:r>
      <w:r>
        <w:rPr>
          <w:rFonts w:ascii="Calibri" w:hAnsi="Calibri" w:cs="Calibri" w:hint="eastAsia"/>
        </w:rPr>
        <w:t>：</w:t>
      </w:r>
    </w:p>
    <w:p w:rsidR="0086731B" w:rsidRDefault="00516283">
      <w:r>
        <w:rPr>
          <w:rFonts w:hint="eastAsia"/>
        </w:rPr>
        <w:t>Alarm setting page:</w:t>
      </w:r>
    </w:p>
    <w:p w:rsidR="0086731B" w:rsidRDefault="00516283">
      <w:r>
        <w:rPr>
          <w:noProof/>
        </w:rPr>
        <w:drawing>
          <wp:inline distT="0" distB="0" distL="114300" distR="114300">
            <wp:extent cx="1537970" cy="2574925"/>
            <wp:effectExtent l="0" t="0" r="5080" b="1587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6" cstate="print"/>
                    <a:stretch>
                      <a:fillRect/>
                    </a:stretch>
                  </pic:blipFill>
                  <pic:spPr>
                    <a:xfrm>
                      <a:off x="0" y="0"/>
                      <a:ext cx="1537970" cy="2574925"/>
                    </a:xfrm>
                    <a:prstGeom prst="rect">
                      <a:avLst/>
                    </a:prstGeom>
                    <a:noFill/>
                    <a:ln w="9525">
                      <a:noFill/>
                    </a:ln>
                  </pic:spPr>
                </pic:pic>
              </a:graphicData>
            </a:graphic>
          </wp:inline>
        </w:drawing>
      </w:r>
    </w:p>
    <w:p w:rsidR="0086731B" w:rsidRDefault="0086731B"/>
    <w:p w:rsidR="0086731B" w:rsidRDefault="00516283">
      <w:r>
        <w:t>A:</w:t>
      </w:r>
      <w:r>
        <w:rPr>
          <w:rFonts w:hint="eastAsia"/>
        </w:rPr>
        <w:t>对应模块报警开关。</w:t>
      </w:r>
    </w:p>
    <w:p w:rsidR="0086731B" w:rsidRDefault="00516283">
      <w:r>
        <w:rPr>
          <w:rFonts w:hint="eastAsia"/>
        </w:rPr>
        <w:t>A: Switch on/off the alarm</w:t>
      </w:r>
    </w:p>
    <w:p w:rsidR="0086731B" w:rsidRDefault="00516283">
      <w:r>
        <w:t>B:</w:t>
      </w:r>
      <w:r>
        <w:rPr>
          <w:rFonts w:hint="eastAsia"/>
        </w:rPr>
        <w:t>对应模块报警最低值，低于或等于该值且开关开启，则发出该报警。</w:t>
      </w:r>
    </w:p>
    <w:p w:rsidR="0086731B" w:rsidRDefault="00516283">
      <w:r>
        <w:rPr>
          <w:rFonts w:hint="eastAsia"/>
        </w:rPr>
        <w:lastRenderedPageBreak/>
        <w:t>B: Day/Night MAX alarm limits</w:t>
      </w:r>
    </w:p>
    <w:p w:rsidR="0086731B" w:rsidRDefault="00516283">
      <w:r>
        <w:t>C:</w:t>
      </w:r>
      <w:r>
        <w:rPr>
          <w:rFonts w:hint="eastAsia"/>
        </w:rPr>
        <w:t>对应模块报警最高值，高于或等于该值且开关开启，则发出该报警。</w:t>
      </w:r>
    </w:p>
    <w:p w:rsidR="0086731B" w:rsidRDefault="00516283">
      <w:r>
        <w:rPr>
          <w:rFonts w:hint="eastAsia"/>
        </w:rPr>
        <w:t>C: B: Day/Night MIN alarm limits</w:t>
      </w:r>
    </w:p>
    <w:p w:rsidR="0086731B" w:rsidRDefault="0086731B"/>
    <w:p w:rsidR="0086731B" w:rsidRDefault="00516283">
      <w:pPr>
        <w:pStyle w:val="2"/>
        <w:spacing w:line="360" w:lineRule="auto"/>
        <w:rPr>
          <w:rFonts w:ascii="宋体" w:eastAsia="宋体" w:hAnsi="宋体"/>
          <w:sz w:val="24"/>
          <w:szCs w:val="24"/>
        </w:rPr>
      </w:pPr>
      <w:bookmarkStart w:id="192" w:name="_Toc31539"/>
      <w:bookmarkStart w:id="193" w:name="_Toc121835870"/>
      <w:r>
        <w:rPr>
          <w:rFonts w:ascii="宋体" w:eastAsia="宋体" w:hAnsi="宋体" w:hint="eastAsia"/>
          <w:sz w:val="24"/>
          <w:szCs w:val="24"/>
        </w:rPr>
        <w:t>APP设置</w:t>
      </w:r>
      <w:bookmarkEnd w:id="192"/>
      <w:r>
        <w:rPr>
          <w:rFonts w:ascii="宋体" w:eastAsia="宋体" w:hAnsi="宋体" w:hint="eastAsia"/>
          <w:sz w:val="24"/>
          <w:szCs w:val="24"/>
        </w:rPr>
        <w:t xml:space="preserve"> APP Setti</w:t>
      </w:r>
      <w:bookmarkEnd w:id="193"/>
      <w:r>
        <w:rPr>
          <w:rFonts w:ascii="宋体" w:eastAsia="宋体" w:hAnsi="宋体" w:hint="eastAsia"/>
          <w:sz w:val="24"/>
          <w:szCs w:val="24"/>
        </w:rPr>
        <w:t>ng</w:t>
      </w:r>
    </w:p>
    <w:p w:rsidR="0086731B" w:rsidRDefault="00516283">
      <w:r>
        <w:rPr>
          <w:rFonts w:hint="eastAsia"/>
        </w:rPr>
        <w:t>打开</w:t>
      </w:r>
      <w:r>
        <w:rPr>
          <w:rFonts w:hint="eastAsia"/>
        </w:rPr>
        <w:t>APP</w:t>
      </w:r>
      <w:r>
        <w:rPr>
          <w:rFonts w:hint="eastAsia"/>
        </w:rPr>
        <w:t>，点击最下方</w:t>
      </w:r>
      <w:r>
        <w:rPr>
          <w:noProof/>
        </w:rPr>
        <w:drawing>
          <wp:inline distT="0" distB="0" distL="114300" distR="114300">
            <wp:extent cx="466090" cy="428625"/>
            <wp:effectExtent l="0" t="0" r="10160" b="9525"/>
            <wp:docPr id="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pic:cNvPicPr>
                      <a:picLocks noChangeAspect="1"/>
                    </pic:cNvPicPr>
                  </pic:nvPicPr>
                  <pic:blipFill>
                    <a:blip r:embed="rId57" cstate="print"/>
                    <a:stretch>
                      <a:fillRect/>
                    </a:stretch>
                  </pic:blipFill>
                  <pic:spPr>
                    <a:xfrm>
                      <a:off x="0" y="0"/>
                      <a:ext cx="466090" cy="428625"/>
                    </a:xfrm>
                    <a:prstGeom prst="rect">
                      <a:avLst/>
                    </a:prstGeom>
                    <a:noFill/>
                    <a:ln>
                      <a:noFill/>
                    </a:ln>
                  </pic:spPr>
                </pic:pic>
              </a:graphicData>
            </a:graphic>
          </wp:inline>
        </w:drawing>
      </w:r>
      <w:r>
        <w:rPr>
          <w:rFonts w:hint="eastAsia"/>
        </w:rPr>
        <w:t>进入</w:t>
      </w:r>
      <w:r>
        <w:rPr>
          <w:rFonts w:hint="eastAsia"/>
        </w:rPr>
        <w:t>APP</w:t>
      </w:r>
      <w:r>
        <w:rPr>
          <w:rFonts w:hint="eastAsia"/>
        </w:rPr>
        <w:t>设置页面。</w:t>
      </w:r>
    </w:p>
    <w:p w:rsidR="0086731B" w:rsidRDefault="00516283">
      <w:pPr>
        <w:rPr>
          <w:rFonts w:ascii="Calibri" w:hAnsi="Calibri" w:cs="Calibri"/>
        </w:rPr>
      </w:pPr>
      <w:r>
        <w:rPr>
          <w:rFonts w:hint="eastAsia"/>
        </w:rPr>
        <w:t xml:space="preserve">Open the APP, tap the </w:t>
      </w:r>
      <w:r>
        <w:rPr>
          <w:noProof/>
        </w:rPr>
        <w:drawing>
          <wp:inline distT="0" distB="0" distL="114300" distR="114300">
            <wp:extent cx="466090" cy="428625"/>
            <wp:effectExtent l="0" t="0" r="10160" b="9525"/>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57" cstate="print"/>
                    <a:stretch>
                      <a:fillRect/>
                    </a:stretch>
                  </pic:blipFill>
                  <pic:spPr>
                    <a:xfrm>
                      <a:off x="0" y="0"/>
                      <a:ext cx="466090" cy="428625"/>
                    </a:xfrm>
                    <a:prstGeom prst="rect">
                      <a:avLst/>
                    </a:prstGeom>
                    <a:noFill/>
                    <a:ln>
                      <a:noFill/>
                    </a:ln>
                  </pic:spPr>
                </pic:pic>
              </a:graphicData>
            </a:graphic>
          </wp:inline>
        </w:drawing>
      </w:r>
      <w:r>
        <w:rPr>
          <w:rFonts w:hint="eastAsia"/>
        </w:rPr>
        <w:t xml:space="preserve"> to enter the APP setting page.</w:t>
      </w:r>
    </w:p>
    <w:p w:rsidR="0086731B" w:rsidRDefault="00516283">
      <w:pPr>
        <w:ind w:firstLineChars="1600" w:firstLine="3360"/>
        <w:jc w:val="left"/>
        <w:rPr>
          <w:rFonts w:ascii="Calibri" w:hAnsi="Calibri" w:cs="Calibri"/>
        </w:rPr>
      </w:pPr>
      <w:r>
        <w:rPr>
          <w:rFonts w:ascii="Calibri" w:hAnsi="Calibri" w:cs="Calibri"/>
          <w:noProof/>
        </w:rPr>
        <w:drawing>
          <wp:anchor distT="0" distB="0" distL="114300" distR="114300" simplePos="0" relativeHeight="251698176" behindDoc="0" locked="0" layoutInCell="1" allowOverlap="1">
            <wp:simplePos x="0" y="0"/>
            <wp:positionH relativeFrom="column">
              <wp:posOffset>18415</wp:posOffset>
            </wp:positionH>
            <wp:positionV relativeFrom="paragraph">
              <wp:posOffset>134620</wp:posOffset>
            </wp:positionV>
            <wp:extent cx="2933065" cy="4418330"/>
            <wp:effectExtent l="0" t="0" r="635" b="1270"/>
            <wp:wrapSquare wrapText="bothSides"/>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58" cstate="print"/>
                    <a:stretch>
                      <a:fillRect/>
                    </a:stretch>
                  </pic:blipFill>
                  <pic:spPr>
                    <a:xfrm>
                      <a:off x="0" y="0"/>
                      <a:ext cx="2933065" cy="4418330"/>
                    </a:xfrm>
                    <a:prstGeom prst="rect">
                      <a:avLst/>
                    </a:prstGeom>
                    <a:noFill/>
                    <a:ln>
                      <a:noFill/>
                    </a:ln>
                  </pic:spPr>
                </pic:pic>
              </a:graphicData>
            </a:graphic>
          </wp:anchor>
        </w:drawing>
      </w:r>
    </w:p>
    <w:p w:rsidR="0086731B" w:rsidRDefault="0086731B">
      <w:pPr>
        <w:ind w:firstLineChars="1600" w:firstLine="3360"/>
        <w:jc w:val="left"/>
        <w:rPr>
          <w:rFonts w:ascii="Calibri" w:hAnsi="Calibri" w:cs="Calibri"/>
        </w:rPr>
      </w:pPr>
    </w:p>
    <w:p w:rsidR="0086731B" w:rsidRDefault="0086731B">
      <w:pPr>
        <w:ind w:firstLineChars="1600" w:firstLine="3360"/>
        <w:jc w:val="left"/>
        <w:rPr>
          <w:rFonts w:ascii="Calibri" w:hAnsi="Calibri" w:cs="Calibri"/>
        </w:rPr>
      </w:pPr>
    </w:p>
    <w:p w:rsidR="0086731B" w:rsidRDefault="00D71466">
      <w:pPr>
        <w:jc w:val="left"/>
        <w:rPr>
          <w:rFonts w:ascii="Calibri" w:hAnsi="Calibri" w:cs="Calibri"/>
        </w:rPr>
      </w:pPr>
      <w:r w:rsidRPr="00D71466">
        <w:pict>
          <v:rect id="_x0000_s1040" style="position:absolute;margin-left:-233.2pt;margin-top:13.35pt;width:214.15pt;height:41.7pt;z-index:251701248;v-text-anchor:middle" o:gfxdata="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PLEWG2AAAAAsBAAAPAAAAAAAAAAEAIAAAACIAAABkcnMvZG93bnJldi54bWxQSwEC&#10;FAAUAAAACACHTuJAS3LpzGYCAADBBAAADgAAAAAAAAABACAAAAAnAQAAZHJzL2Uyb0RvYy54bWxQ&#10;SwUGAAAAAAYABgBZAQAA/wUAAAAA&#10;" filled="f" strokecolor="#c00000" strokeweight="2pt">
            <v:stroke joinstyle="round"/>
            <v:textbox>
              <w:txbxContent>
                <w:p w:rsidR="00DB4657" w:rsidRDefault="00DB4657">
                  <w:pPr>
                    <w:jc w:val="center"/>
                  </w:pPr>
                </w:p>
              </w:txbxContent>
            </v:textbox>
          </v:rect>
        </w:pict>
      </w:r>
    </w:p>
    <w:p w:rsidR="0086731B" w:rsidRDefault="0086731B">
      <w:pPr>
        <w:jc w:val="left"/>
        <w:rPr>
          <w:rFonts w:ascii="Calibri" w:hAnsi="Calibri" w:cs="Calibri"/>
        </w:rPr>
      </w:pPr>
    </w:p>
    <w:p w:rsidR="0086731B" w:rsidRDefault="00D71466">
      <w:pPr>
        <w:jc w:val="left"/>
        <w:rPr>
          <w:rFonts w:ascii="Calibri" w:hAnsi="Calibri" w:cs="Calibri"/>
        </w:rPr>
      </w:pPr>
      <w:r w:rsidRPr="00D71466">
        <w:pict>
          <v:shape id="_x0000_s1039" type="#_x0000_t32" style="position:absolute;margin-left:-35.3pt;margin-top:6.5pt;width:32.75pt;height:2.7pt;flip:y;z-index:251704320" o:gfxdata="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GZR&#10;jSzWAAAACAEAAA8AAAAAAAAAAQAgAAAAIgAAAGRycy9kb3ducmV2LnhtbFBLAQIUABQAAAAIAIdO&#10;4kAMNX9UXgIAAJUEAAAOAAAAAAAAAAEAIAAAACUBAABkcnMvZTJvRG9jLnhtbFBLBQYAAAAABgAG&#10;AFkBAAD1BQAAAAA=&#10;" strokecolor="#c0504d" strokeweight="3pt">
            <v:stroke endarrow="open"/>
            <v:shadow on="t" color="black" opacity="22937f" origin=",.5" offset="0,.63889mm"/>
          </v:shape>
        </w:pict>
      </w:r>
      <w:r w:rsidR="00516283">
        <w:rPr>
          <w:rFonts w:ascii="Calibri" w:hAnsi="Calibri" w:cs="Calibri" w:hint="eastAsia"/>
        </w:rPr>
        <w:t>个人资料</w:t>
      </w:r>
      <w:r w:rsidR="00516283">
        <w:rPr>
          <w:rFonts w:ascii="Calibri" w:hAnsi="Calibri" w:cs="Calibri" w:hint="eastAsia"/>
        </w:rPr>
        <w:t xml:space="preserve">: </w:t>
      </w:r>
      <w:r w:rsidR="00516283">
        <w:rPr>
          <w:rFonts w:ascii="Calibri" w:hAnsi="Calibri" w:cs="Calibri" w:hint="eastAsia"/>
        </w:rPr>
        <w:t>用户的个人信息</w:t>
      </w:r>
    </w:p>
    <w:p w:rsidR="0086731B" w:rsidRDefault="00D71466">
      <w:pPr>
        <w:jc w:val="left"/>
        <w:rPr>
          <w:rFonts w:ascii="Calibri" w:hAnsi="Calibri" w:cs="Calibri"/>
        </w:rPr>
      </w:pPr>
      <w:r w:rsidRPr="00D71466">
        <w:pict>
          <v:rect id="_x0000_s1038" style="position:absolute;margin-left:-232.5pt;margin-top:15.1pt;width:214.15pt;height:41.7pt;z-index:251702272;v-text-anchor:middle" o:gfxdata="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ery4AdkAAAALAQAADwAAAAAAAAABACAAAAAiAAAAZHJzL2Rvd25yZXYueG1sUEsB&#10;AhQAFAAAAAgAh07iQIgBqtVmAgAAwQQAAA4AAAAAAAAAAQAgAAAAKAEAAGRycy9lMm9Eb2MueG1s&#10;UEsFBgAAAAAGAAYAWQEAAAAGAAAAAA==&#10;" filled="f" strokecolor="#c00000" strokeweight="2pt">
            <v:stroke joinstyle="round"/>
            <v:textbox>
              <w:txbxContent>
                <w:p w:rsidR="00DB4657" w:rsidRDefault="00DB4657">
                  <w:pPr>
                    <w:jc w:val="center"/>
                  </w:pPr>
                </w:p>
              </w:txbxContent>
            </v:textbox>
          </v:rect>
        </w:pict>
      </w:r>
    </w:p>
    <w:p w:rsidR="0086731B" w:rsidRDefault="00D71466">
      <w:pPr>
        <w:jc w:val="left"/>
        <w:rPr>
          <w:rFonts w:ascii="Calibri" w:hAnsi="Calibri" w:cs="Calibri"/>
        </w:rPr>
      </w:pPr>
      <w:r w:rsidRPr="00D71466">
        <w:pict>
          <v:shape id="_x0000_s1037" type="#_x0000_t32" style="position:absolute;margin-left:-35.2pt;margin-top:10.7pt;width:32.05pt;height:3.4pt;flip:y;z-index:251699200" o:gfxdata="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s&#10;x8W42AAAAAgBAAAPAAAAAAAAAAEAIAAAACIAAABkcnMvZG93bnJldi54bWxQSwECFAAUAAAACACH&#10;TuJAWW+2Gl0CAACVBAAADgAAAAAAAAABACAAAAAnAQAAZHJzL2Uyb0RvYy54bWxQSwUGAAAAAAYA&#10;BgBZAQAA9gUAAAAA&#10;" strokecolor="#c0504d" strokeweight="3pt">
            <v:stroke endarrow="open"/>
            <v:shadow on="t" color="black" opacity="22937f" origin=",.5" offset="0,.63889mm"/>
          </v:shape>
        </w:pict>
      </w:r>
      <w:r w:rsidR="00516283">
        <w:rPr>
          <w:rFonts w:ascii="Calibri" w:hAnsi="Calibri" w:cs="Calibri" w:hint="eastAsia"/>
        </w:rPr>
        <w:t>语言</w:t>
      </w:r>
      <w:r w:rsidR="00516283">
        <w:rPr>
          <w:rFonts w:ascii="Calibri" w:hAnsi="Calibri" w:cs="Calibri" w:hint="eastAsia"/>
        </w:rPr>
        <w:t xml:space="preserve">: </w:t>
      </w:r>
      <w:r w:rsidR="00516283">
        <w:rPr>
          <w:rFonts w:ascii="Calibri" w:hAnsi="Calibri" w:cs="Calibri" w:hint="eastAsia"/>
        </w:rPr>
        <w:t>可根据用户的需求选择软件的语言</w:t>
      </w:r>
    </w:p>
    <w:p w:rsidR="0086731B" w:rsidRDefault="00D71466">
      <w:pPr>
        <w:jc w:val="left"/>
        <w:rPr>
          <w:rFonts w:ascii="Calibri" w:hAnsi="Calibri" w:cs="Calibri"/>
        </w:rPr>
      </w:pPr>
      <w:r w:rsidRPr="00D71466">
        <w:pict>
          <v:rect id="_x0000_s1036" style="position:absolute;margin-left:-232.1pt;margin-top:13.85pt;width:214.15pt;height:41.7pt;z-index:251703296;v-text-anchor:middle" o:gfxdata="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YtrV52AAAAAsBAAAPAAAAAAAAAAEAIAAAACIAAABkcnMvZG93bnJldi54bWxQSwEC&#10;FAAUAAAACACHTuJAnbJ1CWYCAADBBAAADgAAAAAAAAABACAAAAAnAQAAZHJzL2Uyb0RvYy54bWxQ&#10;SwUGAAAAAAYABgBZAQAA/wUAAAAA&#10;" filled="f" strokecolor="#c00000" strokeweight="2pt">
            <v:stroke joinstyle="round"/>
            <v:textbox>
              <w:txbxContent>
                <w:p w:rsidR="00DB4657" w:rsidRDefault="00DB4657">
                  <w:pPr>
                    <w:jc w:val="center"/>
                  </w:pPr>
                </w:p>
              </w:txbxContent>
            </v:textbox>
          </v:rect>
        </w:pict>
      </w:r>
    </w:p>
    <w:p w:rsidR="0086731B" w:rsidRDefault="00D71466">
      <w:pPr>
        <w:jc w:val="left"/>
        <w:rPr>
          <w:rFonts w:ascii="Calibri" w:hAnsi="Calibri" w:cs="Calibri"/>
        </w:rPr>
      </w:pPr>
      <w:r w:rsidRPr="00D71466">
        <w:pict>
          <v:shape id="_x0000_s1035" type="#_x0000_t32" style="position:absolute;margin-left:-31.75pt;margin-top:11.35pt;width:30.2pt;height:3pt;flip:y;z-index:251700224" o:gfxdata="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um+ynY&#10;AAAACAEAAA8AAAAAAAAAAQAgAAAAIgAAAGRycy9kb3ducmV2LnhtbFBLAQIUABQAAAAIAIdO4kCy&#10;b+kkWQIAAJUEAAAOAAAAAAAAAAEAIAAAACcBAABkcnMvZTJvRG9jLnhtbFBLBQYAAAAABgAGAFkB&#10;AADyBQAAAAA=&#10;" strokecolor="#c0504d" strokeweight="3pt">
            <v:stroke endarrow="open"/>
            <v:shadow on="t" color="black" opacity="22937f" origin=",.5" offset="0,.63889mm"/>
          </v:shape>
        </w:pict>
      </w:r>
      <w:r w:rsidR="00516283">
        <w:rPr>
          <w:rFonts w:ascii="Calibri" w:hAnsi="Calibri" w:cs="Calibri" w:hint="eastAsia"/>
        </w:rPr>
        <w:t>温度单位</w:t>
      </w:r>
      <w:r w:rsidR="00516283">
        <w:rPr>
          <w:rFonts w:ascii="Calibri" w:hAnsi="Calibri" w:cs="Calibri" w:hint="eastAsia"/>
        </w:rPr>
        <w:t xml:space="preserve">: </w:t>
      </w:r>
      <w:r w:rsidR="00516283">
        <w:rPr>
          <w:rFonts w:ascii="Calibri" w:hAnsi="Calibri" w:cs="Calibri" w:hint="eastAsia"/>
        </w:rPr>
        <w:t>可根据用户的需求选择温度单位</w:t>
      </w:r>
    </w:p>
    <w:p w:rsidR="0086731B" w:rsidRDefault="00D71466">
      <w:pPr>
        <w:jc w:val="left"/>
        <w:rPr>
          <w:rFonts w:ascii="Calibri" w:hAnsi="Calibri" w:cs="Calibri"/>
        </w:rPr>
      </w:pPr>
      <w:r w:rsidRPr="00D71466">
        <w:pict>
          <v:rect id="_x0000_s1034" style="position:absolute;margin-left:-232pt;margin-top:11.5pt;width:214.15pt;height:41.7pt;z-index:251708416;v-text-anchor:middle" o:gfxdata="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DptwtkAAAALAQAADwAAAAAAAAABACAAAAAiAAAAZHJzL2Rvd25yZXYueG1sUEsB&#10;AhQAFAAAAAgAh07iQDWh+HJmAgAAwQQAAA4AAAAAAAAAAQAgAAAAKAEAAGRycy9lMm9Eb2MueG1s&#10;UEsFBgAAAAAGAAYAWQEAAAAGAAAAAA==&#10;" filled="f" strokecolor="#c00000" strokeweight="2pt">
            <v:stroke joinstyle="round"/>
            <v:textbox>
              <w:txbxContent>
                <w:p w:rsidR="00DB4657" w:rsidRDefault="00DB4657">
                  <w:pPr>
                    <w:jc w:val="center"/>
                  </w:pPr>
                </w:p>
              </w:txbxContent>
            </v:textbox>
          </v:rect>
        </w:pict>
      </w:r>
    </w:p>
    <w:p w:rsidR="0086731B" w:rsidRDefault="00D71466">
      <w:pPr>
        <w:jc w:val="left"/>
        <w:rPr>
          <w:rFonts w:ascii="Calibri" w:hAnsi="Calibri" w:cs="Calibri"/>
        </w:rPr>
      </w:pPr>
      <w:r w:rsidRPr="00D71466">
        <w:pict>
          <v:shape id="_x0000_s1033" type="#_x0000_t32" style="position:absolute;margin-left:-31.1pt;margin-top:8.6pt;width:26.55pt;height:.5pt;flip:y;z-index:251706368" o:gfxdata="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qy&#10;zPbXAAAACAEAAA8AAAAAAAAAAQAgAAAAIgAAAGRycy9kb3ducmV2LnhtbFBLAQIUABQAAAAIAIdO&#10;4kDSWGppXQIAAJQEAAAOAAAAAAAAAAEAIAAAACYBAABkcnMvZTJvRG9jLnhtbFBLBQYAAAAABgAG&#10;AFkBAAD1BQAAAAA=&#10;" strokecolor="#c0504d" strokeweight="3pt">
            <v:stroke endarrow="open"/>
            <v:shadow on="t" color="black" opacity="22937f" origin=",.5" offset="0,.63889mm"/>
          </v:shape>
        </w:pict>
      </w:r>
      <w:r w:rsidR="00516283">
        <w:rPr>
          <w:rFonts w:ascii="Calibri" w:hAnsi="Calibri" w:cs="Calibri" w:hint="eastAsia"/>
        </w:rPr>
        <w:t>EC</w:t>
      </w:r>
      <w:r w:rsidR="00516283">
        <w:rPr>
          <w:rFonts w:ascii="Calibri" w:hAnsi="Calibri" w:cs="Calibri" w:hint="eastAsia"/>
        </w:rPr>
        <w:t>单位</w:t>
      </w:r>
      <w:r w:rsidR="00516283">
        <w:rPr>
          <w:rFonts w:ascii="Calibri" w:hAnsi="Calibri" w:cs="Calibri" w:hint="eastAsia"/>
        </w:rPr>
        <w:t xml:space="preserve">: </w:t>
      </w:r>
      <w:r w:rsidR="00516283">
        <w:rPr>
          <w:rFonts w:ascii="Calibri" w:hAnsi="Calibri" w:cs="Calibri" w:hint="eastAsia"/>
        </w:rPr>
        <w:t>可根据用户的需求选择</w:t>
      </w:r>
      <w:r w:rsidR="00516283">
        <w:rPr>
          <w:rFonts w:ascii="Calibri" w:hAnsi="Calibri" w:cs="Calibri" w:hint="eastAsia"/>
        </w:rPr>
        <w:t>EC</w:t>
      </w:r>
      <w:r w:rsidR="00516283">
        <w:rPr>
          <w:rFonts w:ascii="Calibri" w:hAnsi="Calibri" w:cs="Calibri" w:hint="eastAsia"/>
        </w:rPr>
        <w:t>单位</w:t>
      </w:r>
    </w:p>
    <w:p w:rsidR="0086731B" w:rsidRDefault="00D71466">
      <w:pPr>
        <w:jc w:val="left"/>
        <w:rPr>
          <w:rFonts w:ascii="Calibri" w:hAnsi="Calibri" w:cs="Calibri"/>
        </w:rPr>
      </w:pPr>
      <w:r w:rsidRPr="00D71466">
        <w:pict>
          <v:rect id="_x0000_s1032" style="position:absolute;margin-left:-233.1pt;margin-top:9.25pt;width:214.15pt;height:41.7pt;z-index:251705344;v-text-anchor:middle" o:gfxdata="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TnmF+2AAAAAsBAAAPAAAAAAAAAAEAIAAAACIAAABkcnMvZG93bnJldi54bWxQSwEC&#10;FAAUAAAACACHTuJAODbjRmYCAADBBAAADgAAAAAAAAABACAAAAAnAQAAZHJzL2Uyb0RvYy54bWxQ&#10;SwUGAAAAAAYABgBZAQAA/wUAAAAA&#10;" filled="f" strokecolor="#c00000" strokeweight="2pt">
            <v:stroke joinstyle="round"/>
            <v:textbox>
              <w:txbxContent>
                <w:p w:rsidR="00DB4657" w:rsidRDefault="00DB4657">
                  <w:pPr>
                    <w:jc w:val="center"/>
                  </w:pPr>
                </w:p>
              </w:txbxContent>
            </v:textbox>
          </v:rect>
        </w:pict>
      </w:r>
    </w:p>
    <w:p w:rsidR="0086731B" w:rsidRDefault="00D71466">
      <w:pPr>
        <w:jc w:val="left"/>
        <w:rPr>
          <w:rFonts w:ascii="Calibri" w:hAnsi="Calibri" w:cs="Calibri"/>
        </w:rPr>
      </w:pPr>
      <w:r w:rsidRPr="00D71466">
        <w:pict>
          <v:shape id="_x0000_s1031" type="#_x0000_t32" style="position:absolute;margin-left:-31.1pt;margin-top:8.85pt;width:25.9pt;height:3.25pt;flip:y;z-index:251707392" o:gfxdata="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FH&#10;X6fYAAAACQEAAA8AAAAAAAAAAQAgAAAAIgAAAGRycy9kb3ducmV2LnhtbFBLAQIUABQAAAAIAIdO&#10;4kCGPMwCXAIAAJUEAAAOAAAAAAAAAAEAIAAAACcBAABkcnMvZTJvRG9jLnhtbFBLBQYAAAAABgAG&#10;AFkBAAD1BQAAAAA=&#10;" strokecolor="#c0504d" strokeweight="3pt">
            <v:stroke endarrow="open"/>
            <v:shadow on="t" color="black" opacity="22937f" origin=",.5" offset="0,.63889mm"/>
          </v:shape>
        </w:pict>
      </w:r>
      <w:r w:rsidR="00516283">
        <w:rPr>
          <w:rFonts w:ascii="Calibri" w:hAnsi="Calibri" w:cs="Calibri" w:hint="eastAsia"/>
        </w:rPr>
        <w:t>时间格式</w:t>
      </w:r>
      <w:r w:rsidR="00516283">
        <w:rPr>
          <w:rFonts w:ascii="Calibri" w:hAnsi="Calibri" w:cs="Calibri" w:hint="eastAsia"/>
        </w:rPr>
        <w:t>:</w:t>
      </w:r>
      <w:r w:rsidR="00516283">
        <w:rPr>
          <w:rFonts w:ascii="Calibri" w:hAnsi="Calibri" w:cs="Calibri" w:hint="eastAsia"/>
        </w:rPr>
        <w:t>可根据用户的需求选择时间格式</w:t>
      </w:r>
    </w:p>
    <w:p w:rsidR="0086731B" w:rsidRDefault="00D71466">
      <w:pPr>
        <w:rPr>
          <w:rFonts w:ascii="Calibri" w:hAnsi="Calibri" w:cs="Calibri"/>
        </w:rPr>
      </w:pPr>
      <w:r w:rsidRPr="00D71466">
        <w:pict>
          <v:rect id="_x0000_s1030" style="position:absolute;left:0;text-align:left;margin-left:-232.7pt;margin-top:7.2pt;width:214.15pt;height:41.7pt;z-index:251709440;v-text-anchor:middle" o:gfxdata="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Ced/NgAAAAKAQAADwAAAAAAAAABACAAAAAiAAAAZHJzL2Rvd25yZXYueG1sUEsB&#10;AhQAFAAAAAgAh07iQCASJ65nAgAAwQQAAA4AAAAAAAAAAQAgAAAAJwEAAGRycy9lMm9Eb2MueG1s&#10;UEsFBgAAAAAGAAYAWQEAAAAGAAAAAA==&#10;" filled="f" strokecolor="#c00000" strokeweight="2pt">
            <v:stroke joinstyle="round"/>
            <v:textbox>
              <w:txbxContent>
                <w:p w:rsidR="00DB4657" w:rsidRDefault="00DB4657">
                  <w:pPr>
                    <w:jc w:val="center"/>
                  </w:pPr>
                </w:p>
              </w:txbxContent>
            </v:textbox>
          </v:rect>
        </w:pict>
      </w:r>
    </w:p>
    <w:p w:rsidR="0086731B" w:rsidRDefault="00D71466">
      <w:pPr>
        <w:rPr>
          <w:rFonts w:ascii="Calibri" w:hAnsi="Calibri" w:cs="Calibri"/>
        </w:rPr>
      </w:pPr>
      <w:r w:rsidRPr="00D71466">
        <w:pict>
          <v:shape id="_x0000_s1029" type="#_x0000_t32" style="position:absolute;left:0;text-align:left;margin-left:-31.8pt;margin-top:8.85pt;width:27.65pt;height:2.1pt;flip:y;z-index:251710464" o:gfxdata="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iywmqdgAAAAIAQAADwAAAAAAAAABACAAAAAiAAAAZHJzL2Rvd25yZXYueG1sUEsBAhQAFAAAAAgA&#10;h07iQBlnEzheAgAAlQQAAA4AAAAAAAAAAQAgAAAAJwEAAGRycy9lMm9Eb2MueG1sUEsFBgAAAAAG&#10;AAYAWQEAAPcFAAAAAA==&#10;" strokecolor="#c0504d" strokeweight="3pt">
            <v:stroke endarrow="open"/>
            <v:shadow on="t" color="black" opacity="22937f" origin=",.5" offset="0,.63889mm"/>
          </v:shape>
        </w:pict>
      </w:r>
      <w:r w:rsidR="00516283">
        <w:rPr>
          <w:rFonts w:ascii="Calibri" w:hAnsi="Calibri" w:cs="Calibri"/>
        </w:rPr>
        <w:t>消息开关：打开时有报警信息将会发向用户发送邮件。</w:t>
      </w:r>
    </w:p>
    <w:p w:rsidR="0086731B" w:rsidRDefault="0086731B"/>
    <w:p w:rsidR="0086731B" w:rsidRDefault="0086731B">
      <w:pPr>
        <w:ind w:firstLineChars="200" w:firstLine="420"/>
      </w:pPr>
    </w:p>
    <w:p w:rsidR="0086731B" w:rsidRDefault="00516283">
      <w:pPr>
        <w:jc w:val="left"/>
        <w:rPr>
          <w:rFonts w:ascii="Calibri" w:hAnsi="Calibri" w:cs="Calibri"/>
        </w:rPr>
      </w:pPr>
      <w:r>
        <w:rPr>
          <w:rFonts w:ascii="Calibri" w:hAnsi="Calibri" w:cs="Calibri" w:hint="eastAsia"/>
        </w:rPr>
        <w:t>Personal Profile: Personal information of users</w:t>
      </w:r>
    </w:p>
    <w:p w:rsidR="0086731B" w:rsidRDefault="00516283">
      <w:pPr>
        <w:jc w:val="left"/>
        <w:rPr>
          <w:rFonts w:ascii="Calibri" w:hAnsi="Calibri" w:cs="Calibri"/>
        </w:rPr>
      </w:pPr>
      <w:r>
        <w:rPr>
          <w:rFonts w:ascii="Calibri" w:hAnsi="Calibri" w:cs="Calibri" w:hint="eastAsia"/>
        </w:rPr>
        <w:t>Language: users can select the language according to their needs</w:t>
      </w:r>
    </w:p>
    <w:p w:rsidR="0086731B" w:rsidRDefault="00516283">
      <w:pPr>
        <w:jc w:val="left"/>
        <w:rPr>
          <w:rFonts w:ascii="Calibri" w:hAnsi="Calibri" w:cs="Calibri"/>
        </w:rPr>
      </w:pPr>
      <w:r>
        <w:rPr>
          <w:rFonts w:ascii="Calibri" w:hAnsi="Calibri" w:cs="Calibri" w:hint="eastAsia"/>
        </w:rPr>
        <w:t>Temperature units: users can select the temp units according to their needs</w:t>
      </w:r>
    </w:p>
    <w:p w:rsidR="0086731B" w:rsidRDefault="00516283">
      <w:pPr>
        <w:jc w:val="left"/>
        <w:rPr>
          <w:rFonts w:ascii="Calibri" w:hAnsi="Calibri" w:cs="Calibri"/>
        </w:rPr>
      </w:pPr>
      <w:r>
        <w:rPr>
          <w:rFonts w:ascii="Calibri" w:hAnsi="Calibri" w:cs="Calibri"/>
        </w:rPr>
        <w:t xml:space="preserve">EC units: </w:t>
      </w:r>
      <w:r>
        <w:rPr>
          <w:rFonts w:ascii="Calibri" w:hAnsi="Calibri" w:cs="Calibri" w:hint="eastAsia"/>
        </w:rPr>
        <w:t>u</w:t>
      </w:r>
      <w:r>
        <w:rPr>
          <w:rFonts w:ascii="Calibri" w:hAnsi="Calibri" w:cs="Calibri"/>
        </w:rPr>
        <w:t>ser can select</w:t>
      </w:r>
      <w:r>
        <w:rPr>
          <w:rFonts w:ascii="Calibri" w:hAnsi="Calibri" w:cs="Calibri" w:hint="eastAsia"/>
        </w:rPr>
        <w:t xml:space="preserve"> the </w:t>
      </w:r>
      <w:r>
        <w:rPr>
          <w:rFonts w:ascii="Calibri" w:hAnsi="Calibri" w:cs="Calibri"/>
        </w:rPr>
        <w:t xml:space="preserve">EC units according to the </w:t>
      </w:r>
      <w:r>
        <w:rPr>
          <w:rFonts w:ascii="Calibri" w:hAnsi="Calibri" w:cs="Calibri" w:hint="eastAsia"/>
        </w:rPr>
        <w:t>their</w:t>
      </w:r>
      <w:r>
        <w:rPr>
          <w:rFonts w:ascii="Calibri" w:hAnsi="Calibri" w:cs="Calibri"/>
        </w:rPr>
        <w:t xml:space="preserve"> needs</w:t>
      </w:r>
    </w:p>
    <w:p w:rsidR="0086731B" w:rsidRDefault="00516283">
      <w:pPr>
        <w:jc w:val="left"/>
        <w:rPr>
          <w:rFonts w:ascii="Calibri" w:hAnsi="Calibri" w:cs="Calibri"/>
        </w:rPr>
      </w:pPr>
      <w:r>
        <w:rPr>
          <w:rFonts w:ascii="Calibri" w:hAnsi="Calibri" w:cs="Calibri"/>
        </w:rPr>
        <w:t>Time format:</w:t>
      </w:r>
      <w:r>
        <w:rPr>
          <w:rFonts w:ascii="Calibri" w:hAnsi="Calibri" w:cs="Calibri" w:hint="eastAsia"/>
        </w:rPr>
        <w:t xml:space="preserve"> users</w:t>
      </w:r>
      <w:r>
        <w:rPr>
          <w:rFonts w:ascii="Calibri" w:hAnsi="Calibri" w:cs="Calibri"/>
        </w:rPr>
        <w:t xml:space="preserve"> can select</w:t>
      </w:r>
      <w:r>
        <w:rPr>
          <w:rFonts w:ascii="Calibri" w:hAnsi="Calibri" w:cs="Calibri" w:hint="eastAsia"/>
        </w:rPr>
        <w:t xml:space="preserve"> the t</w:t>
      </w:r>
      <w:r>
        <w:rPr>
          <w:rFonts w:ascii="Calibri" w:hAnsi="Calibri" w:cs="Calibri"/>
        </w:rPr>
        <w:t xml:space="preserve">ime format according to </w:t>
      </w:r>
      <w:r>
        <w:rPr>
          <w:rFonts w:ascii="Calibri" w:hAnsi="Calibri" w:cs="Calibri" w:hint="eastAsia"/>
        </w:rPr>
        <w:t>their</w:t>
      </w:r>
      <w:r>
        <w:rPr>
          <w:rFonts w:ascii="Calibri" w:hAnsi="Calibri" w:cs="Calibri"/>
        </w:rPr>
        <w:t xml:space="preserve"> needs</w:t>
      </w:r>
    </w:p>
    <w:p w:rsidR="0086731B" w:rsidRDefault="00516283">
      <w:r>
        <w:rPr>
          <w:rFonts w:ascii="Calibri" w:hAnsi="Calibri" w:cs="Calibri" w:hint="eastAsia"/>
        </w:rPr>
        <w:t>Message: an alarm message will be sent to the user when it</w:t>
      </w:r>
      <w:r>
        <w:rPr>
          <w:rFonts w:ascii="Calibri" w:hAnsi="Calibri" w:cs="Calibri"/>
        </w:rPr>
        <w:t>’</w:t>
      </w:r>
      <w:r>
        <w:rPr>
          <w:rFonts w:ascii="Calibri" w:hAnsi="Calibri" w:cs="Calibri" w:hint="eastAsia"/>
        </w:rPr>
        <w:t>s switch on</w:t>
      </w:r>
    </w:p>
    <w:p w:rsidR="0086731B" w:rsidRDefault="00516283">
      <w:pPr>
        <w:pStyle w:val="1"/>
      </w:pPr>
      <w:bookmarkStart w:id="194" w:name="_Toc120540406"/>
      <w:bookmarkStart w:id="195" w:name="_Toc121835871"/>
      <w:bookmarkStart w:id="196" w:name="_Toc4"/>
      <w:r>
        <w:rPr>
          <w:rFonts w:hint="eastAsia"/>
        </w:rPr>
        <w:lastRenderedPageBreak/>
        <w:t>附录</w:t>
      </w:r>
      <w:r>
        <w:rPr>
          <w:rFonts w:hint="eastAsia"/>
        </w:rPr>
        <w:t>: BeLeaf</w:t>
      </w:r>
      <w:r>
        <w:rPr>
          <w:rFonts w:hint="eastAsia"/>
        </w:rPr>
        <w:t>管理主机使用说明书</w:t>
      </w:r>
      <w:bookmarkEnd w:id="194"/>
    </w:p>
    <w:p w:rsidR="0086731B" w:rsidRDefault="00516283">
      <w:pPr>
        <w:pStyle w:val="1"/>
        <w:numPr>
          <w:ilvl w:val="0"/>
          <w:numId w:val="0"/>
        </w:numPr>
      </w:pPr>
      <w:r>
        <w:rPr>
          <w:rFonts w:hint="eastAsia"/>
        </w:rPr>
        <w:t>BeLeaf Master Controller Instruction</w:t>
      </w:r>
      <w:bookmarkEnd w:id="195"/>
    </w:p>
    <w:p w:rsidR="0086731B" w:rsidRDefault="00516283">
      <w:pPr>
        <w:pStyle w:val="2"/>
        <w:rPr>
          <w:rFonts w:eastAsia="Calibri" w:cs="Calibri"/>
        </w:rPr>
      </w:pPr>
      <w:bookmarkStart w:id="197" w:name="_Toc121835872"/>
      <w:bookmarkStart w:id="198" w:name="_Toc120540407"/>
      <w:r>
        <w:t>Home Page</w:t>
      </w:r>
      <w:bookmarkEnd w:id="196"/>
      <w:bookmarkEnd w:id="197"/>
      <w:bookmarkEnd w:id="198"/>
    </w:p>
    <w:p w:rsidR="0086731B" w:rsidRDefault="00516283">
      <w:pPr>
        <w:rPr>
          <w:rFonts w:ascii="Arial Unicode MS" w:hAnsi="Arial Unicode MS"/>
        </w:rPr>
      </w:pPr>
      <w:r>
        <w:rPr>
          <w:rFonts w:ascii="Arial Unicode MS" w:eastAsia="Arial Unicode MS" w:hAnsi="Arial Unicode MS" w:cs="Arial Unicode MS" w:hint="eastAsia"/>
          <w:lang w:val="zh-CN"/>
        </w:rPr>
        <w:t>打开</w:t>
      </w:r>
      <w:r>
        <w:t>app</w:t>
      </w:r>
      <w:r>
        <w:rPr>
          <w:rFonts w:ascii="Arial Unicode MS" w:eastAsia="Arial Unicode MS" w:hAnsi="Arial Unicode MS" w:cs="Arial Unicode MS" w:hint="eastAsia"/>
          <w:lang w:val="zh-CN"/>
        </w:rPr>
        <w:t>，显示设备列表</w:t>
      </w:r>
      <w:r>
        <w:rPr>
          <w:rFonts w:ascii="Calibri" w:hAnsi="Calibri" w:cs="Calibri"/>
        </w:rPr>
        <w:t>Log into the APP will show the list of connected devices</w:t>
      </w:r>
      <w:r>
        <w:rPr>
          <w:rFonts w:ascii="Calibri" w:hAnsi="Calibri" w:cs="Calibri" w:hint="eastAsia"/>
        </w:rPr>
        <w:t>.</w:t>
      </w:r>
    </w:p>
    <w:p w:rsidR="0086731B" w:rsidRDefault="0086731B">
      <w:pPr>
        <w:ind w:firstLine="420"/>
        <w:rPr>
          <w:rFonts w:ascii="Arial Unicode MS" w:hAnsi="Arial Unicode MS"/>
          <w:lang w:val="zh-CN"/>
        </w:rPr>
      </w:pPr>
    </w:p>
    <w:p w:rsidR="0086731B" w:rsidRDefault="00516283">
      <w:pPr>
        <w:rPr>
          <w:rFonts w:ascii="Arial Unicode MS" w:hAnsi="Arial Unicode MS"/>
          <w:lang w:val="zh-CN"/>
        </w:rPr>
      </w:pPr>
      <w:r>
        <w:rPr>
          <w:noProof/>
        </w:rPr>
        <w:drawing>
          <wp:inline distT="152400" distB="152400" distL="152400" distR="152400">
            <wp:extent cx="5270500" cy="3088005"/>
            <wp:effectExtent l="0" t="0" r="6350" b="17145"/>
            <wp:docPr id="1073741828" name="officeArt object" descr="Screenshot_20221124_11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Screenshot_20221124_112156.png"/>
                    <pic:cNvPicPr>
                      <a:picLocks noChangeAspect="1"/>
                    </pic:cNvPicPr>
                  </pic:nvPicPr>
                  <pic:blipFill>
                    <a:blip r:embed="rId59"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Pr>
        <w:ind w:firstLine="420"/>
        <w:rPr>
          <w:rFonts w:ascii="Arial Unicode MS" w:hAnsi="Arial Unicode MS"/>
          <w:lang w:val="zh-CN"/>
        </w:rPr>
      </w:pPr>
    </w:p>
    <w:p w:rsidR="0086731B" w:rsidRDefault="00516283">
      <w:pPr>
        <w:rPr>
          <w:rFonts w:ascii="Arial Unicode MS" w:hAnsi="Arial Unicode MS"/>
          <w:lang w:val="zh-CN"/>
        </w:rPr>
      </w:pPr>
      <w:r>
        <w:rPr>
          <w:rFonts w:ascii="Arial Unicode MS" w:eastAsia="Arial Unicode MS" w:hAnsi="Arial Unicode MS" w:cs="Arial Unicode MS" w:hint="eastAsia"/>
          <w:lang w:val="zh-CN"/>
        </w:rPr>
        <w:t>左侧为设备列表，右侧蓝色区域为当前选中设备的预览信息。</w:t>
      </w:r>
    </w:p>
    <w:p w:rsidR="0086731B" w:rsidRDefault="00516283">
      <w:pPr>
        <w:rPr>
          <w:rFonts w:ascii="Arial Unicode MS" w:hAnsi="Arial Unicode MS"/>
        </w:rPr>
      </w:pPr>
      <w:r>
        <w:rPr>
          <w:rFonts w:ascii="Arial Unicode MS" w:hAnsi="Arial Unicode MS" w:hint="eastAsia"/>
        </w:rPr>
        <w:t>The left side is the device list (zone list), and the right side is the preview information of the currently selected device(zone).</w:t>
      </w:r>
    </w:p>
    <w:p w:rsidR="0086731B" w:rsidRDefault="00516283">
      <w:pPr>
        <w:rPr>
          <w:rFonts w:ascii="Arial Unicode MS" w:eastAsia="Arial Unicode MS" w:hAnsi="Arial Unicode MS" w:cs="Arial Unicode MS"/>
          <w:lang w:val="zh-CN"/>
        </w:rPr>
      </w:pPr>
      <w:r>
        <w:rPr>
          <w:rFonts w:ascii="Arial Unicode MS" w:eastAsia="Arial Unicode MS" w:hAnsi="Arial Unicode MS" w:cs="Arial Unicode MS" w:hint="eastAsia"/>
          <w:lang w:val="zh-CN"/>
        </w:rPr>
        <w:t>选择</w:t>
      </w:r>
      <w:r>
        <w:rPr>
          <w:lang w:val="zh-CN"/>
        </w:rPr>
        <w:t>BHE</w:t>
      </w:r>
      <w:r>
        <w:rPr>
          <w:rFonts w:ascii="Arial Unicode MS" w:eastAsia="Arial Unicode MS" w:hAnsi="Arial Unicode MS" w:cs="Arial Unicode MS" w:hint="eastAsia"/>
          <w:lang w:val="zh-CN"/>
        </w:rPr>
        <w:t>设备进入设备详情</w:t>
      </w:r>
    </w:p>
    <w:p w:rsidR="0086731B" w:rsidRDefault="00516283">
      <w:pPr>
        <w:rPr>
          <w:rFonts w:ascii="Arial Unicode MS" w:eastAsia="Arial Unicode MS" w:hAnsi="Arial Unicode MS" w:cs="Arial Unicode MS"/>
        </w:rPr>
      </w:pPr>
      <w:r>
        <w:rPr>
          <w:rFonts w:ascii="Arial Unicode MS" w:eastAsia="Arial Unicode MS" w:hAnsi="Arial Unicode MS" w:cs="Arial Unicode MS" w:hint="eastAsia"/>
        </w:rPr>
        <w:t>Select the BHE device to enter the device</w:t>
      </w:r>
      <w:r>
        <w:rPr>
          <w:rFonts w:ascii="Arial Unicode MS" w:hAnsi="Arial Unicode MS" w:hint="eastAsia"/>
        </w:rPr>
        <w:t>(zone)</w:t>
      </w:r>
      <w:r>
        <w:rPr>
          <w:rFonts w:ascii="Arial Unicode MS" w:eastAsia="Arial Unicode MS" w:hAnsi="Arial Unicode MS" w:cs="Arial Unicode MS" w:hint="eastAsia"/>
        </w:rPr>
        <w:t>setting page</w:t>
      </w:r>
    </w:p>
    <w:p w:rsidR="0086731B" w:rsidRDefault="0086731B">
      <w:pPr>
        <w:ind w:firstLine="420"/>
        <w:rPr>
          <w:rFonts w:ascii="Arial Unicode MS" w:hAnsi="Arial Unicode MS"/>
        </w:rPr>
      </w:pPr>
    </w:p>
    <w:p w:rsidR="0086731B" w:rsidRDefault="00516283">
      <w:r>
        <w:rPr>
          <w:noProof/>
        </w:rPr>
        <w:lastRenderedPageBreak/>
        <w:drawing>
          <wp:inline distT="152400" distB="152400" distL="152400" distR="152400">
            <wp:extent cx="5270500" cy="3088005"/>
            <wp:effectExtent l="0" t="0" r="0" b="0"/>
            <wp:docPr id="1073741830" name="officeArt object" descr="Screenshot_20221124_11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Screenshot_20221124_112549.png"/>
                    <pic:cNvPicPr>
                      <a:picLocks noChangeAspect="1"/>
                    </pic:cNvPicPr>
                  </pic:nvPicPr>
                  <pic:blipFill>
                    <a:blip r:embed="rId60"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Pr>
        <w:rPr>
          <w:lang w:val="zh-TW" w:eastAsia="zh-TW"/>
        </w:rPr>
      </w:pPr>
    </w:p>
    <w:p w:rsidR="0086731B" w:rsidRDefault="00516283">
      <w:pPr>
        <w:numPr>
          <w:ilvl w:val="0"/>
          <w:numId w:val="2"/>
        </w:numPr>
        <w:rPr>
          <w:rFonts w:ascii="Arial Unicode MS" w:eastAsia="Arial Unicode MS" w:hAnsi="Arial Unicode MS" w:cs="Arial Unicode MS"/>
        </w:rPr>
      </w:pPr>
      <w:r>
        <w:rPr>
          <w:rFonts w:ascii="Arial Unicode MS" w:eastAsia="Arial Unicode MS" w:hAnsi="Arial Unicode MS" w:cs="Arial Unicode MS" w:hint="eastAsia"/>
          <w:lang w:val="zh-CN"/>
        </w:rPr>
        <w:t>设备型号；</w:t>
      </w:r>
      <w:r>
        <w:rPr>
          <w:rFonts w:ascii="Arial Unicode MS" w:eastAsia="Arial Unicode MS" w:hAnsi="Arial Unicode MS" w:cs="Arial Unicode MS" w:hint="eastAsia"/>
        </w:rPr>
        <w:t>Device Model</w:t>
      </w:r>
    </w:p>
    <w:p w:rsidR="0086731B" w:rsidRDefault="00516283">
      <w:pPr>
        <w:numPr>
          <w:ilvl w:val="0"/>
          <w:numId w:val="2"/>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设备日期和时间；</w:t>
      </w:r>
      <w:r>
        <w:rPr>
          <w:rFonts w:ascii="Arial Unicode MS" w:eastAsia="Arial Unicode MS" w:hAnsi="Arial Unicode MS" w:cs="Arial Unicode MS"/>
        </w:rPr>
        <w:t>Current time and day/night mode</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设备名称，点击可修改；</w:t>
      </w:r>
      <w:r>
        <w:rPr>
          <w:rFonts w:hint="eastAsia"/>
        </w:rPr>
        <w:t>Device name top to rename</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返回设备列表页面；</w:t>
      </w:r>
      <w:r>
        <w:rPr>
          <w:rFonts w:ascii="Arial Unicode MS" w:eastAsia="Arial Unicode MS" w:hAnsi="Arial Unicode MS" w:cs="Arial Unicode MS" w:hint="eastAsia"/>
        </w:rPr>
        <w:t>Homepage</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设备实时</w:t>
      </w:r>
      <w:r>
        <w:rPr>
          <w:rFonts w:ascii="Arial Unicode MS" w:eastAsia="Arial Unicode MS" w:hAnsi="Arial Unicode MS" w:cs="Arial Unicode MS" w:hint="eastAsia"/>
        </w:rPr>
        <w:t>参数</w:t>
      </w:r>
      <w:r>
        <w:rPr>
          <w:rFonts w:ascii="Arial Unicode MS" w:eastAsia="Arial Unicode MS" w:hAnsi="Arial Unicode MS" w:cs="Arial Unicode MS" w:hint="eastAsia"/>
          <w:lang w:val="zh-CN"/>
        </w:rPr>
        <w:t xml:space="preserve">；Real-time </w:t>
      </w:r>
      <w:r>
        <w:rPr>
          <w:rFonts w:ascii="Arial Unicode MS" w:eastAsia="Arial Unicode MS" w:hAnsi="Arial Unicode MS" w:cs="Arial Unicode MS" w:hint="eastAsia"/>
        </w:rPr>
        <w:t>P</w:t>
      </w:r>
      <w:r>
        <w:rPr>
          <w:rFonts w:ascii="Arial Unicode MS" w:eastAsia="Arial Unicode MS" w:hAnsi="Arial Unicode MS" w:cs="Arial Unicode MS" w:hint="eastAsia"/>
          <w:lang w:val="zh-CN"/>
        </w:rPr>
        <w:t>arameters</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设备</w:t>
      </w:r>
      <w:r>
        <w:rPr>
          <w:rFonts w:ascii="Arial Unicode MS" w:eastAsia="Arial Unicode MS" w:hAnsi="Arial Unicode MS" w:cs="Arial Unicode MS" w:hint="eastAsia"/>
        </w:rPr>
        <w:t>管理</w:t>
      </w:r>
      <w:r>
        <w:rPr>
          <w:rFonts w:ascii="Arial Unicode MS" w:eastAsia="Arial Unicode MS" w:hAnsi="Arial Unicode MS" w:cs="Arial Unicode MS" w:hint="eastAsia"/>
          <w:lang w:val="zh-CN"/>
        </w:rPr>
        <w:t>列表；Device Management List</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eastAsia="zh-TW"/>
        </w:rPr>
        <w:t>警报列表</w:t>
      </w:r>
      <w:r>
        <w:rPr>
          <w:lang w:val="zh-TW" w:eastAsia="zh-TW"/>
        </w:rPr>
        <w:t>,</w:t>
      </w:r>
      <w:r>
        <w:rPr>
          <w:rFonts w:ascii="Arial Unicode MS" w:eastAsia="Arial Unicode MS" w:hAnsi="Arial Unicode MS" w:cs="Arial Unicode MS" w:hint="eastAsia"/>
          <w:lang w:val="zh-TW" w:eastAsia="zh-TW"/>
        </w:rPr>
        <w:t>有未读报警信息时右上角将显示红点</w:t>
      </w:r>
      <w:r>
        <w:rPr>
          <w:noProof/>
        </w:rPr>
        <w:drawing>
          <wp:inline distT="0" distB="0" distL="0" distR="0">
            <wp:extent cx="304800" cy="304800"/>
            <wp:effectExtent l="0" t="0" r="0" b="0"/>
            <wp:docPr id="1073741829" name="officeArt object" descr="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图片 25"/>
                    <pic:cNvPicPr>
                      <a:picLocks noChangeAspect="1"/>
                    </pic:cNvPicPr>
                  </pic:nvPicPr>
                  <pic:blipFill>
                    <a:blip r:embed="rId61" cstate="print"/>
                    <a:stretch>
                      <a:fillRect/>
                    </a:stretch>
                  </pic:blipFill>
                  <pic:spPr>
                    <a:xfrm>
                      <a:off x="0" y="0"/>
                      <a:ext cx="304800" cy="304800"/>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CN" w:eastAsia="zh-TW"/>
        </w:rPr>
        <w:t>；</w:t>
      </w:r>
      <w:r>
        <w:rPr>
          <w:rFonts w:ascii="Segoe UI" w:eastAsia="Segoe UI" w:hAnsi="Segoe UI" w:cs="Segoe UI" w:hint="eastAsia"/>
          <w:color w:val="101214"/>
          <w:szCs w:val="21"/>
          <w:shd w:val="clear" w:color="auto" w:fill="FCFDFE"/>
          <w:lang w:eastAsia="zh-TW"/>
        </w:rPr>
        <w:t>Alarm list, red dots will be displayed in the upper right corner if there is unread alarm information;</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CN"/>
        </w:rPr>
        <w:t>设备设置；</w:t>
      </w:r>
      <w:r>
        <w:rPr>
          <w:rFonts w:ascii="Arial Unicode MS" w:eastAsia="Arial Unicode MS" w:hAnsi="Arial Unicode MS" w:cs="Arial Unicode MS" w:hint="eastAsia"/>
        </w:rPr>
        <w:t>BeHive Setting</w:t>
      </w:r>
    </w:p>
    <w:p w:rsidR="0086731B" w:rsidRDefault="00516283">
      <w:pPr>
        <w:numPr>
          <w:ilvl w:val="0"/>
          <w:numId w:val="3"/>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日历：日历开启的时候，这里将显示当前配方，已经执行到第几周第几天。</w:t>
      </w:r>
      <w:r>
        <w:rPr>
          <w:rFonts w:hint="eastAsia"/>
        </w:rPr>
        <w:t xml:space="preserve">Display the current schedule and the number of days it has been executed when the Calendar Function is activated. </w:t>
      </w:r>
    </w:p>
    <w:p w:rsidR="0086731B" w:rsidRDefault="00516283">
      <w:r>
        <w:rPr>
          <w:rFonts w:ascii="Arial Unicode MS" w:eastAsia="Arial Unicode MS" w:hAnsi="Arial Unicode MS" w:cs="Arial Unicode MS" w:hint="eastAsia"/>
          <w:lang w:val="zh-TW" w:eastAsia="zh-TW"/>
        </w:rPr>
        <w:t>报警时背景变红，右上角将显示</w:t>
      </w:r>
      <w:r>
        <w:t>H</w:t>
      </w:r>
      <w:r>
        <w:rPr>
          <w:rFonts w:ascii="Arial Unicode MS" w:eastAsia="Arial Unicode MS" w:hAnsi="Arial Unicode MS" w:cs="Arial Unicode MS" w:hint="eastAsia"/>
          <w:lang w:val="zh-TW" w:eastAsia="zh-TW"/>
        </w:rPr>
        <w:t>或</w:t>
      </w:r>
      <w:r>
        <w:t>L</w:t>
      </w:r>
      <w:r>
        <w:rPr>
          <w:rFonts w:ascii="Arial Unicode MS" w:eastAsia="Arial Unicode MS" w:hAnsi="Arial Unicode MS" w:cs="Arial Unicode MS" w:hint="eastAsia"/>
          <w:lang w:val="zh-TW" w:eastAsia="zh-TW"/>
        </w:rPr>
        <w:t>，表示高报警或低报警。</w:t>
      </w:r>
      <w:r>
        <w:rPr>
          <w:rFonts w:hint="eastAsia"/>
        </w:rPr>
        <w:t>The background turns red when alarm is on, and H or L will be displayed in the upper right corner, which means high limit alarm or too limit alarm.</w:t>
      </w:r>
    </w:p>
    <w:p w:rsidR="0086731B" w:rsidRDefault="00516283">
      <w:r>
        <w:t>J.</w:t>
      </w:r>
      <w:r>
        <w:rPr>
          <w:rFonts w:ascii="Arial Unicode MS" w:eastAsia="Arial Unicode MS" w:hAnsi="Arial Unicode MS" w:cs="Arial Unicode MS" w:hint="eastAsia"/>
          <w:lang w:val="zh-CN"/>
        </w:rPr>
        <w:t>温度：</w:t>
      </w:r>
      <w:r>
        <w:rPr>
          <w:rFonts w:ascii="Arial Unicode MS" w:eastAsia="Arial Unicode MS" w:hAnsi="Arial Unicode MS" w:cs="Arial Unicode MS" w:hint="eastAsia"/>
          <w:lang w:val="zh-TW" w:eastAsia="zh-TW"/>
        </w:rPr>
        <w:t>报警时背景变红，右上角将显示</w:t>
      </w:r>
      <w:r>
        <w:t>H</w:t>
      </w:r>
      <w:r>
        <w:rPr>
          <w:rFonts w:ascii="Arial Unicode MS" w:eastAsia="Arial Unicode MS" w:hAnsi="Arial Unicode MS" w:cs="Arial Unicode MS" w:hint="eastAsia"/>
          <w:lang w:val="zh-TW" w:eastAsia="zh-TW"/>
        </w:rPr>
        <w:t>或</w:t>
      </w:r>
      <w:r>
        <w:t>L</w:t>
      </w:r>
      <w:r>
        <w:rPr>
          <w:rFonts w:ascii="Arial Unicode MS" w:eastAsia="Arial Unicode MS" w:hAnsi="Arial Unicode MS" w:cs="Arial Unicode MS" w:hint="eastAsia"/>
          <w:lang w:val="zh-TW" w:eastAsia="zh-TW"/>
        </w:rPr>
        <w:t>，表示高报警或低报警。</w:t>
      </w:r>
      <w:r>
        <w:rPr>
          <w:rFonts w:ascii="Arial Unicode MS" w:eastAsia="Arial Unicode MS" w:hAnsi="Arial Unicode MS" w:cs="Arial Unicode MS" w:hint="eastAsia"/>
        </w:rPr>
        <w:t>T</w:t>
      </w:r>
      <w:r>
        <w:rPr>
          <w:rFonts w:ascii="Arial Unicode MS" w:eastAsia="Arial Unicode MS" w:hAnsi="Arial Unicode MS" w:cs="Arial Unicode MS" w:hint="eastAsia"/>
          <w:lang w:val="zh-TW" w:eastAsia="zh-TW"/>
        </w:rPr>
        <w:t>emperature</w:t>
      </w:r>
      <w:r>
        <w:rPr>
          <w:rFonts w:ascii="Arial Unicode MS" w:eastAsia="Arial Unicode MS" w:hAnsi="Arial Unicode MS" w:cs="Arial Unicode MS" w:hint="eastAsia"/>
        </w:rPr>
        <w:t xml:space="preserve">: </w:t>
      </w:r>
      <w:r>
        <w:rPr>
          <w:rFonts w:hint="eastAsia"/>
        </w:rPr>
        <w:t xml:space="preserve">The </w:t>
      </w:r>
      <w:r>
        <w:rPr>
          <w:rFonts w:hint="eastAsia"/>
        </w:rPr>
        <w:lastRenderedPageBreak/>
        <w:t>background turns red when alarm is on, and H or L will be displayed in the upper right corner, which means high limit alarm or too limit alarm.</w:t>
      </w:r>
    </w:p>
    <w:p w:rsidR="0086731B" w:rsidRDefault="0086731B">
      <w:pPr>
        <w:rPr>
          <w:lang w:val="zh-TW" w:eastAsia="zh-TW"/>
        </w:rPr>
      </w:pPr>
    </w:p>
    <w:p w:rsidR="0086731B" w:rsidRDefault="00516283">
      <w:r>
        <w:rPr>
          <w:lang w:val="zh-CN"/>
        </w:rPr>
        <w:t>K</w:t>
      </w:r>
      <w:r>
        <w:rPr>
          <w:lang w:val="zh-TW" w:eastAsia="zh-TW"/>
        </w:rPr>
        <w:t>.</w:t>
      </w:r>
      <w:r>
        <w:rPr>
          <w:rFonts w:ascii="Arial Unicode MS" w:eastAsia="Arial Unicode MS" w:hAnsi="Arial Unicode MS" w:cs="Arial Unicode MS" w:hint="eastAsia"/>
          <w:lang w:val="zh-CN"/>
        </w:rPr>
        <w:t>湿度：</w:t>
      </w:r>
      <w:r>
        <w:rPr>
          <w:rFonts w:ascii="Arial Unicode MS" w:eastAsia="Arial Unicode MS" w:hAnsi="Arial Unicode MS" w:cs="Arial Unicode MS" w:hint="eastAsia"/>
          <w:lang w:val="zh-TW" w:eastAsia="zh-TW"/>
        </w:rPr>
        <w:t>报警时背景变红，右上角将显示</w:t>
      </w:r>
      <w:r>
        <w:rPr>
          <w:lang w:eastAsia="zh-TW"/>
        </w:rPr>
        <w:t>H</w:t>
      </w:r>
      <w:r>
        <w:rPr>
          <w:rFonts w:ascii="Arial Unicode MS" w:eastAsia="Arial Unicode MS" w:hAnsi="Arial Unicode MS" w:cs="Arial Unicode MS" w:hint="eastAsia"/>
          <w:lang w:val="zh-TW" w:eastAsia="zh-TW"/>
        </w:rPr>
        <w:t>或</w:t>
      </w:r>
      <w:r>
        <w:rPr>
          <w:lang w:eastAsia="zh-TW"/>
        </w:rPr>
        <w:t>L</w:t>
      </w:r>
      <w:r>
        <w:rPr>
          <w:rFonts w:ascii="Arial Unicode MS" w:eastAsia="Arial Unicode MS" w:hAnsi="Arial Unicode MS" w:cs="Arial Unicode MS" w:hint="eastAsia"/>
          <w:lang w:val="zh-TW" w:eastAsia="zh-TW"/>
        </w:rPr>
        <w:t>，表示高报警或低报警。</w:t>
      </w:r>
      <w:r>
        <w:rPr>
          <w:rFonts w:ascii="Arial Unicode MS" w:eastAsia="Arial Unicode MS" w:hAnsi="Arial Unicode MS" w:cs="Arial Unicode MS" w:hint="eastAsia"/>
        </w:rPr>
        <w:t xml:space="preserve">Humidity: </w:t>
      </w:r>
      <w:r>
        <w:rPr>
          <w:rFonts w:hint="eastAsia"/>
        </w:rPr>
        <w:t>The background turns red when alarm is on, and H or L will be displayed in the upper right corner, which means high limit alarm or too limit alarm.</w:t>
      </w:r>
    </w:p>
    <w:p w:rsidR="0086731B" w:rsidRDefault="0086731B">
      <w:pPr>
        <w:rPr>
          <w:lang w:val="zh-TW" w:eastAsia="zh-TW"/>
        </w:rPr>
      </w:pPr>
    </w:p>
    <w:p w:rsidR="0086731B" w:rsidRDefault="00516283">
      <w:r>
        <w:rPr>
          <w:lang w:val="zh-CN"/>
        </w:rPr>
        <w:t>L</w:t>
      </w:r>
      <w:r>
        <w:rPr>
          <w:lang w:val="zh-TW" w:eastAsia="zh-TW"/>
        </w:rPr>
        <w:t>.CO2:</w:t>
      </w:r>
      <w:r>
        <w:rPr>
          <w:rFonts w:ascii="Arial Unicode MS" w:eastAsia="Arial Unicode MS" w:hAnsi="Arial Unicode MS" w:cs="Arial Unicode MS" w:hint="eastAsia"/>
          <w:lang w:val="zh-TW" w:eastAsia="zh-TW"/>
        </w:rPr>
        <w:t>报警时背景变红，右上角将显示</w:t>
      </w:r>
      <w:r>
        <w:rPr>
          <w:lang w:eastAsia="zh-TW"/>
        </w:rPr>
        <w:t>H</w:t>
      </w:r>
      <w:r>
        <w:rPr>
          <w:rFonts w:ascii="Arial Unicode MS" w:eastAsia="Arial Unicode MS" w:hAnsi="Arial Unicode MS" w:cs="Arial Unicode MS" w:hint="eastAsia"/>
          <w:lang w:val="zh-TW" w:eastAsia="zh-TW"/>
        </w:rPr>
        <w:t>或</w:t>
      </w:r>
      <w:r>
        <w:rPr>
          <w:lang w:eastAsia="zh-TW"/>
        </w:rPr>
        <w:t>L</w:t>
      </w:r>
      <w:r>
        <w:rPr>
          <w:rFonts w:ascii="Arial Unicode MS" w:eastAsia="Arial Unicode MS" w:hAnsi="Arial Unicode MS" w:cs="Arial Unicode MS" w:hint="eastAsia"/>
          <w:lang w:val="zh-TW" w:eastAsia="zh-TW"/>
        </w:rPr>
        <w:t>，表示高报警或低报警。</w:t>
      </w:r>
      <w:r>
        <w:rPr>
          <w:rFonts w:ascii="Arial Unicode MS" w:eastAsia="Arial Unicode MS" w:hAnsi="Arial Unicode MS" w:cs="Arial Unicode MS" w:hint="eastAsia"/>
        </w:rPr>
        <w:t xml:space="preserve">CO2: </w:t>
      </w:r>
      <w:r>
        <w:rPr>
          <w:rFonts w:hint="eastAsia"/>
        </w:rPr>
        <w:t>The background turns red when alarm is on, and H or L will be displayed in the upper right corner, which means high limit alarm or too limit alarm.</w:t>
      </w:r>
    </w:p>
    <w:p w:rsidR="0086731B" w:rsidRDefault="0086731B">
      <w:pPr>
        <w:rPr>
          <w:lang w:val="zh-TW" w:eastAsia="zh-TW"/>
        </w:rPr>
      </w:pPr>
    </w:p>
    <w:p w:rsidR="0086731B" w:rsidRDefault="00516283">
      <w:r>
        <w:rPr>
          <w:lang w:val="zh-TW" w:eastAsia="zh-TW"/>
        </w:rPr>
        <w:t>M.VPD:</w:t>
      </w:r>
      <w:r>
        <w:rPr>
          <w:rFonts w:ascii="Arial Unicode MS" w:eastAsia="Arial Unicode MS" w:hAnsi="Arial Unicode MS" w:cs="Arial Unicode MS" w:hint="eastAsia"/>
          <w:lang w:val="zh-TW" w:eastAsia="zh-TW"/>
        </w:rPr>
        <w:t>报警时背景变红，右上角将显示</w:t>
      </w:r>
      <w:r>
        <w:rPr>
          <w:lang w:eastAsia="zh-TW"/>
        </w:rPr>
        <w:t>H</w:t>
      </w:r>
      <w:r>
        <w:rPr>
          <w:rFonts w:ascii="Arial Unicode MS" w:eastAsia="Arial Unicode MS" w:hAnsi="Arial Unicode MS" w:cs="Arial Unicode MS" w:hint="eastAsia"/>
          <w:lang w:val="zh-TW" w:eastAsia="zh-TW"/>
        </w:rPr>
        <w:t>或</w:t>
      </w:r>
      <w:r>
        <w:rPr>
          <w:lang w:eastAsia="zh-TW"/>
        </w:rPr>
        <w:t>L</w:t>
      </w:r>
      <w:r>
        <w:rPr>
          <w:rFonts w:ascii="Arial Unicode MS" w:eastAsia="Arial Unicode MS" w:hAnsi="Arial Unicode MS" w:cs="Arial Unicode MS" w:hint="eastAsia"/>
          <w:lang w:val="zh-TW" w:eastAsia="zh-TW"/>
        </w:rPr>
        <w:t>，表示高报警或低报警。</w:t>
      </w:r>
      <w:r>
        <w:rPr>
          <w:rFonts w:ascii="Arial Unicode MS" w:eastAsia="Arial Unicode MS" w:hAnsi="Arial Unicode MS" w:cs="Arial Unicode MS" w:hint="eastAsia"/>
        </w:rPr>
        <w:t xml:space="preserve">VPD : </w:t>
      </w:r>
      <w:r>
        <w:rPr>
          <w:rFonts w:hint="eastAsia"/>
        </w:rPr>
        <w:t>The background turns red when alarm is on, and H or L will be displayed in the upper right corner, which means high limit alarm or too limit alarm.</w:t>
      </w:r>
    </w:p>
    <w:p w:rsidR="0086731B" w:rsidRDefault="0086731B">
      <w:pPr>
        <w:rPr>
          <w:lang w:val="zh-TW" w:eastAsia="zh-TW"/>
        </w:rPr>
      </w:pPr>
    </w:p>
    <w:p w:rsidR="0086731B" w:rsidRDefault="00516283">
      <w:r>
        <w:rPr>
          <w:lang w:val="zh-TW" w:eastAsia="zh-TW"/>
        </w:rPr>
        <w:t>N.</w:t>
      </w:r>
      <w:r>
        <w:rPr>
          <w:rFonts w:ascii="Arial Unicode MS" w:eastAsia="Arial Unicode MS" w:hAnsi="Arial Unicode MS" w:cs="Arial Unicode MS" w:hint="eastAsia"/>
          <w:lang w:val="zh-CN"/>
        </w:rPr>
        <w:t>灯光：</w:t>
      </w:r>
      <w:r>
        <w:rPr>
          <w:rFonts w:ascii="Arial Unicode MS" w:eastAsia="Arial Unicode MS" w:hAnsi="Arial Unicode MS" w:cs="Arial Unicode MS" w:hint="eastAsia"/>
          <w:lang w:val="zh-TW" w:eastAsia="zh-TW"/>
        </w:rPr>
        <w:t>报警时背景变红，右上角将显示</w:t>
      </w:r>
      <w:r>
        <w:rPr>
          <w:lang w:eastAsia="zh-TW"/>
        </w:rPr>
        <w:t>H</w:t>
      </w:r>
      <w:r>
        <w:rPr>
          <w:rFonts w:ascii="Arial Unicode MS" w:eastAsia="Arial Unicode MS" w:hAnsi="Arial Unicode MS" w:cs="Arial Unicode MS" w:hint="eastAsia"/>
          <w:lang w:val="zh-TW" w:eastAsia="zh-TW"/>
        </w:rPr>
        <w:t>或</w:t>
      </w:r>
      <w:r>
        <w:rPr>
          <w:lang w:eastAsia="zh-TW"/>
        </w:rPr>
        <w:t>L</w:t>
      </w:r>
      <w:r>
        <w:rPr>
          <w:rFonts w:ascii="Arial Unicode MS" w:eastAsia="Arial Unicode MS" w:hAnsi="Arial Unicode MS" w:cs="Arial Unicode MS" w:hint="eastAsia"/>
          <w:lang w:val="zh-TW" w:eastAsia="zh-TW"/>
        </w:rPr>
        <w:t>，表示高报警或低报警。</w:t>
      </w:r>
      <w:r>
        <w:rPr>
          <w:rFonts w:ascii="Arial Unicode MS" w:eastAsia="Arial Unicode MS" w:hAnsi="Arial Unicode MS" w:cs="Arial Unicode MS" w:hint="eastAsia"/>
        </w:rPr>
        <w:t xml:space="preserve">Light: </w:t>
      </w:r>
      <w:r>
        <w:rPr>
          <w:rFonts w:hint="eastAsia"/>
        </w:rPr>
        <w:t>The background turns red when alarm is on, and H or L will be displayed in the upper right corner, which means high limit alarm or too limit alarm.</w:t>
      </w:r>
    </w:p>
    <w:p w:rsidR="0086731B" w:rsidRDefault="00516283">
      <w:pPr>
        <w:rPr>
          <w:rFonts w:ascii="Arial Unicode MS" w:hAnsi="Arial Unicode MS"/>
        </w:rPr>
      </w:pPr>
      <w:r>
        <w:t>O</w:t>
      </w:r>
      <w:r>
        <w:rPr>
          <w:lang w:val="zh-TW" w:eastAsia="zh-TW"/>
        </w:rPr>
        <w:t>.</w:t>
      </w:r>
      <w:r>
        <w:rPr>
          <w:rFonts w:ascii="Arial Unicode MS" w:eastAsia="Arial Unicode MS" w:hAnsi="Arial Unicode MS" w:cs="Arial Unicode MS" w:hint="eastAsia"/>
          <w:lang w:val="zh-TW" w:eastAsia="zh-TW"/>
        </w:rPr>
        <w:t>实时值曲线图</w:t>
      </w:r>
      <w:r>
        <w:rPr>
          <w:rFonts w:ascii="Arial Unicode MS" w:eastAsia="Arial Unicode MS" w:hAnsi="Arial Unicode MS" w:cs="Arial Unicode MS" w:hint="eastAsia"/>
          <w:lang w:val="zh-CN"/>
        </w:rPr>
        <w:t>详情</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可按日</w:t>
      </w:r>
      <w:r>
        <w:t>/</w:t>
      </w:r>
      <w:r>
        <w:rPr>
          <w:rFonts w:ascii="Arial Unicode MS" w:eastAsia="Arial Unicode MS" w:hAnsi="Arial Unicode MS" w:cs="Arial Unicode MS" w:hint="eastAsia"/>
          <w:lang w:val="zh-CN"/>
        </w:rPr>
        <w:t>周</w:t>
      </w:r>
      <w:r>
        <w:t>/</w:t>
      </w:r>
      <w:r>
        <w:rPr>
          <w:rFonts w:ascii="Arial Unicode MS" w:eastAsia="Arial Unicode MS" w:hAnsi="Arial Unicode MS" w:cs="Arial Unicode MS" w:hint="eastAsia"/>
          <w:lang w:val="zh-CN"/>
        </w:rPr>
        <w:t>月查看</w:t>
      </w:r>
      <w:r>
        <w:rPr>
          <w:rFonts w:ascii="Arial Unicode MS" w:eastAsia="Arial Unicode MS" w:hAnsi="Arial Unicode MS" w:cs="Arial Unicode MS" w:hint="eastAsia"/>
        </w:rPr>
        <w:t>；Real-time data graph can be viewed by day/week/month</w:t>
      </w:r>
    </w:p>
    <w:p w:rsidR="0086731B" w:rsidRDefault="0086731B">
      <w:pPr>
        <w:rPr>
          <w:rFonts w:ascii="Arial Unicode MS" w:hAnsi="Arial Unicode MS"/>
        </w:rPr>
      </w:pPr>
    </w:p>
    <w:p w:rsidR="0086731B" w:rsidRDefault="00516283">
      <w:pPr>
        <w:rPr>
          <w:lang w:val="zh-TW" w:eastAsia="zh-TW"/>
        </w:rPr>
      </w:pPr>
      <w:r>
        <w:rPr>
          <w:noProof/>
        </w:rPr>
        <w:drawing>
          <wp:inline distT="152400" distB="152400" distL="152400" distR="152400">
            <wp:extent cx="5270500" cy="3088005"/>
            <wp:effectExtent l="0" t="0" r="6350" b="17145"/>
            <wp:docPr id="1073741831" name="officeArt object" descr="Screenshot_20221124_11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Screenshot_20221124_114326.png"/>
                    <pic:cNvPicPr>
                      <a:picLocks noChangeAspect="1"/>
                    </pic:cNvPicPr>
                  </pic:nvPicPr>
                  <pic:blipFill>
                    <a:blip r:embed="rId62"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Pr>
        <w:rPr>
          <w:lang w:val="zh-TW" w:eastAsia="zh-TW"/>
        </w:rPr>
      </w:pPr>
    </w:p>
    <w:p w:rsidR="0086731B" w:rsidRDefault="00516283">
      <w:pPr>
        <w:rPr>
          <w:lang w:val="zh-TW" w:eastAsia="zh-TW"/>
        </w:rPr>
      </w:pPr>
      <w:r>
        <w:rPr>
          <w:lang w:val="zh-CN" w:eastAsia="zh-TW"/>
        </w:rPr>
        <w:t>P</w:t>
      </w:r>
      <w:r>
        <w:rPr>
          <w:lang w:val="zh-TW" w:eastAsia="zh-TW"/>
        </w:rPr>
        <w:t>.</w:t>
      </w:r>
      <w:r>
        <w:rPr>
          <w:rFonts w:ascii="Arial Unicode MS" w:eastAsia="Arial Unicode MS" w:hAnsi="Arial Unicode MS" w:cs="Arial Unicode MS" w:hint="eastAsia"/>
          <w:lang w:val="zh-TW" w:eastAsia="zh-TW"/>
        </w:rPr>
        <w:t>实时值曲线图</w:t>
      </w:r>
      <w:r>
        <w:rPr>
          <w:rFonts w:ascii="Arial Unicode MS" w:eastAsia="Arial Unicode MS" w:hAnsi="Arial Unicode MS" w:cs="Arial Unicode MS" w:hint="eastAsia"/>
          <w:lang w:val="zh-CN" w:eastAsia="zh-TW"/>
        </w:rPr>
        <w:t>，可左右滑动查看历史数据；</w:t>
      </w:r>
      <w:r>
        <w:rPr>
          <w:rFonts w:ascii="Arial Unicode MS" w:eastAsia="Arial Unicode MS" w:hAnsi="Arial Unicode MS" w:cs="Arial Unicode MS" w:hint="eastAsia"/>
          <w:lang w:eastAsia="zh-TW"/>
        </w:rPr>
        <w:t>G</w:t>
      </w:r>
      <w:r>
        <w:rPr>
          <w:rFonts w:ascii="Arial Unicode MS" w:eastAsia="Arial Unicode MS" w:hAnsi="Arial Unicode MS" w:cs="Arial Unicode MS" w:hint="eastAsia"/>
          <w:lang w:val="zh-CN" w:eastAsia="zh-TW"/>
        </w:rPr>
        <w:t>raphs of real time values, with left and right swipes to view historical data.</w:t>
      </w:r>
    </w:p>
    <w:p w:rsidR="0086731B" w:rsidRDefault="00516283">
      <w:pPr>
        <w:rPr>
          <w:lang w:val="zh-TW" w:eastAsia="zh-TW"/>
        </w:rPr>
      </w:pPr>
      <w:r>
        <w:rPr>
          <w:lang w:val="zh-CN" w:eastAsia="zh-TW"/>
        </w:rPr>
        <w:t>Q</w:t>
      </w:r>
      <w:r>
        <w:rPr>
          <w:lang w:val="zh-TW" w:eastAsia="zh-TW"/>
        </w:rPr>
        <w:t>.</w:t>
      </w:r>
      <w:r>
        <w:rPr>
          <w:rFonts w:ascii="Arial Unicode MS" w:eastAsia="Arial Unicode MS" w:hAnsi="Arial Unicode MS" w:cs="Arial Unicode MS" w:hint="eastAsia"/>
          <w:lang w:val="zh-CN" w:eastAsia="zh-TW"/>
        </w:rPr>
        <w:t>点击可开启相应的过滤功能；Click to enable the appropriate filtering function.</w:t>
      </w: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86731B">
      <w:pPr>
        <w:rPr>
          <w:lang w:eastAsia="zh-TW"/>
        </w:rPr>
      </w:pPr>
    </w:p>
    <w:p w:rsidR="0086731B" w:rsidRDefault="00516283">
      <w:pPr>
        <w:pStyle w:val="2"/>
      </w:pPr>
      <w:bookmarkStart w:id="199" w:name="_Toc120540408"/>
      <w:bookmarkStart w:id="200" w:name="_Toc121835873"/>
      <w:bookmarkStart w:id="201" w:name="_Toc5"/>
      <w:r>
        <w:lastRenderedPageBreak/>
        <w:t>Calendar</w:t>
      </w:r>
      <w:bookmarkEnd w:id="199"/>
      <w:bookmarkEnd w:id="200"/>
    </w:p>
    <w:p w:rsidR="0086731B" w:rsidRDefault="0086731B"/>
    <w:p w:rsidR="0086731B" w:rsidRDefault="00516283">
      <w:r>
        <w:rPr>
          <w:noProof/>
        </w:rPr>
        <w:drawing>
          <wp:inline distT="152400" distB="152400" distL="152400" distR="152400">
            <wp:extent cx="5270500" cy="3088005"/>
            <wp:effectExtent l="0" t="0" r="0" b="0"/>
            <wp:docPr id="1073741832" name="officeArt object" descr="Screenshot_20221124_114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Screenshot_20221124_114654.png"/>
                    <pic:cNvPicPr>
                      <a:picLocks noChangeAspect="1"/>
                    </pic:cNvPicPr>
                  </pic:nvPicPr>
                  <pic:blipFill>
                    <a:blip r:embed="rId63"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bookmarkEnd w:id="201"/>
    </w:p>
    <w:p w:rsidR="0086731B" w:rsidRDefault="00516283">
      <w:pPr>
        <w:tabs>
          <w:tab w:val="left" w:pos="715"/>
        </w:tabs>
        <w:ind w:firstLineChars="200" w:firstLine="420"/>
      </w:pPr>
      <w:r>
        <w:t>A.</w:t>
      </w:r>
      <w:r>
        <w:rPr>
          <w:rFonts w:ascii="Arial Unicode MS" w:eastAsia="Arial Unicode MS" w:hAnsi="Arial Unicode MS" w:cs="Arial Unicode MS" w:hint="eastAsia"/>
          <w:lang w:val="zh-CN"/>
        </w:rPr>
        <w:t>配方列表，可新增配方，编辑配方详情；</w:t>
      </w:r>
    </w:p>
    <w:p w:rsidR="0086731B" w:rsidRDefault="00516283">
      <w:pPr>
        <w:ind w:firstLine="420"/>
      </w:pPr>
      <w:r>
        <w:rPr>
          <w:lang w:val="zh-CN"/>
        </w:rPr>
        <w:t>B</w:t>
      </w:r>
      <w:r>
        <w:rPr>
          <w:lang w:val="zh-TW" w:eastAsia="zh-TW"/>
        </w:rPr>
        <w:t>.</w:t>
      </w:r>
      <w:r>
        <w:rPr>
          <w:rFonts w:ascii="Arial Unicode MS" w:eastAsia="Arial Unicode MS" w:hAnsi="Arial Unicode MS" w:cs="Arial Unicode MS" w:hint="eastAsia"/>
          <w:lang w:val="zh-TW" w:eastAsia="zh-TW"/>
        </w:rPr>
        <w:t>日历控制总开关，</w:t>
      </w:r>
      <w:r>
        <w:t>On</w:t>
      </w:r>
      <w:r>
        <w:rPr>
          <w:rFonts w:ascii="Arial Unicode MS" w:eastAsia="Arial Unicode MS" w:hAnsi="Arial Unicode MS" w:cs="Arial Unicode MS" w:hint="eastAsia"/>
          <w:lang w:val="zh-TW" w:eastAsia="zh-TW"/>
        </w:rPr>
        <w:t>时日程生效</w:t>
      </w:r>
      <w:r>
        <w:rPr>
          <w:rFonts w:ascii="Arial Unicode MS" w:hAnsi="Arial Unicode MS" w:cs="Arial Unicode MS" w:hint="eastAsia"/>
        </w:rPr>
        <w:t>；</w:t>
      </w:r>
    </w:p>
    <w:p w:rsidR="0086731B" w:rsidRDefault="00516283">
      <w:pPr>
        <w:ind w:firstLine="420"/>
      </w:pPr>
      <w:r>
        <w:rPr>
          <w:lang w:eastAsia="zh-TW"/>
        </w:rPr>
        <w:t>C.</w:t>
      </w:r>
      <w:r>
        <w:rPr>
          <w:rFonts w:ascii="Arial Unicode MS" w:eastAsia="Arial Unicode MS" w:hAnsi="Arial Unicode MS" w:cs="Arial Unicode MS" w:hint="eastAsia"/>
          <w:lang w:val="zh-TW" w:eastAsia="zh-TW"/>
        </w:rPr>
        <w:t>设置日程开始时间</w:t>
      </w:r>
      <w:r>
        <w:rPr>
          <w:rFonts w:ascii="Arial Unicode MS" w:hAnsi="Arial Unicode MS" w:cs="Arial Unicode MS" w:hint="eastAsia"/>
          <w:lang w:val="zh-TW"/>
        </w:rPr>
        <w:t>；</w:t>
      </w:r>
    </w:p>
    <w:p w:rsidR="0086731B" w:rsidRDefault="00516283">
      <w:pPr>
        <w:ind w:firstLine="420"/>
      </w:pPr>
      <w:r>
        <w:t>D.</w:t>
      </w:r>
      <w:r>
        <w:rPr>
          <w:rFonts w:ascii="Arial Unicode MS" w:eastAsia="Arial Unicode MS" w:hAnsi="Arial Unicode MS" w:cs="Arial Unicode MS" w:hint="eastAsia"/>
          <w:lang w:val="zh-CN"/>
        </w:rPr>
        <w:t>配方名称，下拉可修改；</w:t>
      </w:r>
    </w:p>
    <w:p w:rsidR="0086731B" w:rsidRDefault="00516283">
      <w:pPr>
        <w:ind w:firstLine="420"/>
      </w:pPr>
      <w:r>
        <w:rPr>
          <w:lang w:val="zh-CN"/>
        </w:rPr>
        <w:t>E</w:t>
      </w:r>
      <w:r>
        <w:t>.</w:t>
      </w:r>
      <w:r>
        <w:rPr>
          <w:rFonts w:ascii="Arial Unicode MS" w:eastAsia="Arial Unicode MS" w:hAnsi="Arial Unicode MS" w:cs="Arial Unicode MS" w:hint="eastAsia"/>
          <w:lang w:val="zh-CN"/>
        </w:rPr>
        <w:t>配方持续时长；</w:t>
      </w:r>
    </w:p>
    <w:p w:rsidR="0086731B" w:rsidRDefault="00516283">
      <w:pPr>
        <w:ind w:firstLine="420"/>
      </w:pPr>
      <w:r>
        <w:rPr>
          <w:lang w:val="zh-CN"/>
        </w:rPr>
        <w:t>F</w:t>
      </w:r>
      <w:r>
        <w:t>.</w:t>
      </w:r>
      <w:r>
        <w:rPr>
          <w:rFonts w:ascii="Arial Unicode MS" w:eastAsia="Arial Unicode MS" w:hAnsi="Arial Unicode MS" w:cs="Arial Unicode MS" w:hint="eastAsia"/>
          <w:lang w:val="zh-CN"/>
        </w:rPr>
        <w:t>删除</w:t>
      </w:r>
      <w:r>
        <w:rPr>
          <w:rFonts w:ascii="Arial Unicode MS" w:eastAsia="Arial Unicode MS" w:hAnsi="Arial Unicode MS" w:cs="Arial Unicode MS" w:hint="eastAsia"/>
          <w:lang w:val="zh-TW" w:eastAsia="zh-TW"/>
        </w:rPr>
        <w:t>生长阶段</w:t>
      </w:r>
      <w:r>
        <w:rPr>
          <w:rFonts w:ascii="Arial Unicode MS" w:eastAsia="Arial Unicode MS" w:hAnsi="Arial Unicode MS" w:cs="Arial Unicode MS" w:hint="eastAsia"/>
          <w:lang w:val="zh-CN"/>
        </w:rPr>
        <w:t>；</w:t>
      </w:r>
    </w:p>
    <w:p w:rsidR="0086731B" w:rsidRDefault="00516283">
      <w:pPr>
        <w:ind w:firstLine="420"/>
      </w:pPr>
      <w:r>
        <w:t>G.</w:t>
      </w:r>
      <w:r>
        <w:rPr>
          <w:rFonts w:ascii="Arial Unicode MS" w:eastAsia="Arial Unicode MS" w:hAnsi="Arial Unicode MS" w:cs="Arial Unicode MS" w:hint="eastAsia"/>
          <w:lang w:val="zh-TW" w:eastAsia="zh-TW"/>
        </w:rPr>
        <w:t>点击</w:t>
      </w:r>
      <w:r>
        <w:rPr>
          <w:noProof/>
        </w:rPr>
        <w:drawing>
          <wp:inline distT="0" distB="0" distL="0" distR="0">
            <wp:extent cx="255270" cy="239395"/>
            <wp:effectExtent l="0" t="0" r="0" b="0"/>
            <wp:docPr id="1073741833"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图片 5"/>
                    <pic:cNvPicPr>
                      <a:picLocks noChangeAspect="1"/>
                    </pic:cNvPicPr>
                  </pic:nvPicPr>
                  <pic:blipFill>
                    <a:blip r:embed="rId40" cstate="print"/>
                    <a:stretch>
                      <a:fillRect/>
                    </a:stretch>
                  </pic:blipFill>
                  <pic:spPr>
                    <a:xfrm>
                      <a:off x="0" y="0"/>
                      <a:ext cx="255271" cy="239396"/>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增加生长阶段：选择配方，输入持续天数。</w:t>
      </w:r>
    </w:p>
    <w:p w:rsidR="0086731B" w:rsidRDefault="00516283">
      <w:pPr>
        <w:ind w:firstLine="420"/>
        <w:rPr>
          <w:rFonts w:ascii="Arial Unicode MS" w:eastAsia="Arial Unicode MS" w:hAnsi="Arial Unicode MS" w:cs="Arial Unicode MS"/>
        </w:rPr>
      </w:pPr>
      <w:r>
        <w:t>H.</w:t>
      </w:r>
      <w:r>
        <w:rPr>
          <w:rFonts w:ascii="Arial Unicode MS" w:eastAsia="Arial Unicode MS" w:hAnsi="Arial Unicode MS" w:cs="Arial Unicode MS" w:hint="eastAsia"/>
          <w:lang w:val="zh-CN"/>
        </w:rPr>
        <w:t>保存当前设置</w:t>
      </w:r>
      <w:r>
        <w:rPr>
          <w:rFonts w:ascii="Arial Unicode MS" w:eastAsia="Arial Unicode MS" w:hAnsi="Arial Unicode MS" w:cs="Arial Unicode MS" w:hint="eastAsia"/>
        </w:rPr>
        <w:t>；</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A. Recipe list user can adding new recipes and editing recipe details.</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B. Calendar control switch, schedule takes effect when On.</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C. Set calendar start time.</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D.Recipe name, drop down to select;</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lastRenderedPageBreak/>
        <w:t>E. Recipe duration.</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F. Removethe growth phase.</w:t>
      </w:r>
    </w:p>
    <w:p w:rsidR="0086731B" w:rsidRDefault="00516283">
      <w:pPr>
        <w:ind w:firstLine="420"/>
        <w:rPr>
          <w:rFonts w:ascii="Arial Unicode MS" w:eastAsia="Arial Unicode MS" w:hAnsi="Arial Unicode MS" w:cs="Arial Unicode MS"/>
        </w:rPr>
      </w:pPr>
      <w:r>
        <w:rPr>
          <w:rFonts w:ascii="Arial Unicode MS" w:eastAsia="Arial Unicode MS" w:hAnsi="Arial Unicode MS" w:cs="Arial Unicode MS" w:hint="eastAsia"/>
        </w:rPr>
        <w:t>G. Click to add a growth phase: select the recipe and enter the number of days.</w:t>
      </w:r>
    </w:p>
    <w:p w:rsidR="0086731B" w:rsidRDefault="00516283">
      <w:pPr>
        <w:ind w:firstLine="420"/>
      </w:pPr>
      <w:r>
        <w:rPr>
          <w:rFonts w:ascii="Arial Unicode MS" w:eastAsia="Arial Unicode MS" w:hAnsi="Arial Unicode MS" w:cs="Arial Unicode MS" w:hint="eastAsia"/>
        </w:rPr>
        <w:t>H. Save current settings.</w:t>
      </w:r>
    </w:p>
    <w:p w:rsidR="0086731B" w:rsidRDefault="00516283">
      <w:pPr>
        <w:ind w:firstLine="420"/>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点击右上角</w:t>
      </w:r>
      <w:r>
        <w:t>[Recipe]</w:t>
      </w:r>
      <w:r>
        <w:rPr>
          <w:rFonts w:ascii="Arial Unicode MS" w:eastAsia="Arial Unicode MS" w:hAnsi="Arial Unicode MS" w:cs="Arial Unicode MS" w:hint="eastAsia"/>
          <w:lang w:val="zh-TW" w:eastAsia="zh-TW"/>
        </w:rPr>
        <w:t>进入配方列表页面。</w:t>
      </w:r>
    </w:p>
    <w:p w:rsidR="0086731B" w:rsidRDefault="00516283">
      <w:pPr>
        <w:ind w:firstLine="420"/>
        <w:rPr>
          <w:rFonts w:ascii="Arial Unicode MS" w:hAnsi="Arial Unicode MS"/>
          <w:lang w:val="zh-TW" w:eastAsia="zh-TW"/>
        </w:rPr>
      </w:pPr>
      <w:r>
        <w:rPr>
          <w:rFonts w:ascii="Arial Unicode MS" w:eastAsia="Arial Unicode MS" w:hAnsi="Arial Unicode MS" w:cs="Arial Unicode MS" w:hint="eastAsia"/>
        </w:rPr>
        <w:t>Tap</w:t>
      </w:r>
      <w:r>
        <w:rPr>
          <w:rFonts w:ascii="Arial Unicode MS" w:eastAsia="Arial Unicode MS" w:hAnsi="Arial Unicode MS" w:cs="Arial Unicode MS" w:hint="eastAsia"/>
          <w:lang w:val="zh-TW" w:eastAsia="zh-TW"/>
        </w:rPr>
        <w:t xml:space="preserve"> [Recipe] in the top right corner to go to the recipe list page.</w:t>
      </w:r>
    </w:p>
    <w:p w:rsidR="0086731B" w:rsidRDefault="00516283">
      <w:pPr>
        <w:ind w:firstLine="420"/>
        <w:rPr>
          <w:rFonts w:ascii="Arial Unicode MS" w:hAnsi="Arial Unicode MS"/>
          <w:lang w:val="zh-TW" w:eastAsia="zh-TW"/>
        </w:rPr>
      </w:pPr>
      <w:r>
        <w:rPr>
          <w:noProof/>
        </w:rPr>
        <w:drawing>
          <wp:inline distT="152400" distB="152400" distL="152400" distR="152400">
            <wp:extent cx="5270500" cy="3088005"/>
            <wp:effectExtent l="0" t="0" r="6350" b="17145"/>
            <wp:docPr id="1073741835" name="officeArt object" descr="Screenshot_20221124_11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Screenshot_20221124_115555.png"/>
                    <pic:cNvPicPr>
                      <a:picLocks noChangeAspect="1"/>
                    </pic:cNvPicPr>
                  </pic:nvPicPr>
                  <pic:blipFill>
                    <a:blip r:embed="rId64" cstate="print"/>
                    <a:stretch>
                      <a:fillRect/>
                    </a:stretch>
                  </pic:blipFill>
                  <pic:spPr>
                    <a:xfrm>
                      <a:off x="0" y="0"/>
                      <a:ext cx="5270500" cy="3088005"/>
                    </a:xfrm>
                    <a:prstGeom prst="rect">
                      <a:avLst/>
                    </a:prstGeom>
                    <a:ln w="12700" cap="flat">
                      <a:noFill/>
                      <a:miter lim="400000"/>
                      <a:headEnd/>
                      <a:tailEnd/>
                    </a:ln>
                    <a:effectLst/>
                  </pic:spPr>
                </pic:pic>
              </a:graphicData>
            </a:graphic>
          </wp:inline>
        </w:drawing>
      </w:r>
    </w:p>
    <w:p w:rsidR="0086731B" w:rsidRDefault="00516283">
      <w:pPr>
        <w:ind w:firstLine="420"/>
        <w:rPr>
          <w:rFonts w:eastAsia="Arial Unicode MS"/>
        </w:rPr>
      </w:pPr>
      <w:r>
        <w:t>A</w:t>
      </w:r>
      <w:r>
        <w:rPr>
          <w:lang w:val="zh-TW" w:eastAsia="zh-TW"/>
        </w:rPr>
        <w:t>.</w:t>
      </w:r>
      <w:r>
        <w:rPr>
          <w:rFonts w:ascii="Arial Unicode MS" w:eastAsia="Arial Unicode MS" w:hAnsi="Arial Unicode MS" w:cs="Arial Unicode MS" w:hint="eastAsia"/>
          <w:lang w:val="zh-TW" w:eastAsia="zh-TW"/>
        </w:rPr>
        <w:t>新增配方</w:t>
      </w:r>
      <w:r>
        <w:rPr>
          <w:rFonts w:ascii="Arial Unicode MS" w:eastAsia="Arial Unicode MS" w:hAnsi="Arial Unicode MS" w:cs="Arial Unicode MS" w:hint="eastAsia"/>
        </w:rPr>
        <w:t>；Add a new recipe</w:t>
      </w:r>
    </w:p>
    <w:p w:rsidR="0086731B" w:rsidRDefault="00516283">
      <w:pPr>
        <w:ind w:firstLine="420"/>
        <w:rPr>
          <w:rFonts w:eastAsia="Arial Unicode MS"/>
        </w:rPr>
      </w:pPr>
      <w:r>
        <w:t>B</w:t>
      </w:r>
      <w:r>
        <w:rPr>
          <w:lang w:val="zh-TW" w:eastAsia="zh-TW"/>
        </w:rPr>
        <w:t>.</w:t>
      </w:r>
      <w:r>
        <w:rPr>
          <w:rFonts w:ascii="Arial Unicode MS" w:eastAsia="Arial Unicode MS" w:hAnsi="Arial Unicode MS" w:cs="Arial Unicode MS" w:hint="eastAsia"/>
          <w:lang w:val="zh-CN"/>
        </w:rPr>
        <w:t>查看或编辑配方详情</w:t>
      </w:r>
      <w:r>
        <w:rPr>
          <w:rFonts w:ascii="Arial Unicode MS" w:eastAsia="Arial Unicode MS" w:hAnsi="Arial Unicode MS" w:cs="Arial Unicode MS" w:hint="eastAsia"/>
        </w:rPr>
        <w:t>；View or edit the recipe</w:t>
      </w:r>
    </w:p>
    <w:p w:rsidR="0086731B" w:rsidRDefault="00516283">
      <w:pPr>
        <w:ind w:firstLine="420"/>
      </w:pPr>
      <w:r>
        <w:rPr>
          <w:lang w:val="zh-TW" w:eastAsia="zh-TW"/>
        </w:rPr>
        <w:t>C.</w:t>
      </w:r>
      <w:r>
        <w:rPr>
          <w:rFonts w:ascii="Arial Unicode MS" w:eastAsia="Arial Unicode MS" w:hAnsi="Arial Unicode MS" w:cs="Arial Unicode MS" w:hint="eastAsia"/>
          <w:lang w:val="zh-TW" w:eastAsia="zh-TW"/>
        </w:rPr>
        <w:t>删除配方。</w:t>
      </w:r>
      <w:r>
        <w:rPr>
          <w:rFonts w:ascii="Arial Unicode MS" w:eastAsia="Arial Unicode MS" w:hAnsi="Arial Unicode MS" w:cs="Arial Unicode MS" w:hint="eastAsia"/>
        </w:rPr>
        <w:t>Delete a recipe</w:t>
      </w:r>
    </w:p>
    <w:p w:rsidR="0086731B" w:rsidRDefault="0086731B">
      <w:pPr>
        <w:ind w:firstLine="210"/>
        <w:rPr>
          <w:rFonts w:ascii="Arial Unicode MS" w:eastAsia="Arial Unicode MS" w:hAnsi="Arial Unicode MS" w:cs="Arial Unicode MS"/>
          <w:lang w:val="zh-TW" w:eastAsia="zh-TW"/>
        </w:rPr>
      </w:pPr>
    </w:p>
    <w:p w:rsidR="0086731B" w:rsidRDefault="0086731B">
      <w:pPr>
        <w:ind w:firstLine="210"/>
        <w:rPr>
          <w:rFonts w:ascii="Arial Unicode MS" w:eastAsia="Arial Unicode MS" w:hAnsi="Arial Unicode MS" w:cs="Arial Unicode MS"/>
          <w:lang w:val="zh-TW" w:eastAsia="zh-TW"/>
        </w:rPr>
      </w:pPr>
    </w:p>
    <w:p w:rsidR="0086731B" w:rsidRDefault="0086731B">
      <w:pPr>
        <w:ind w:firstLine="210"/>
        <w:rPr>
          <w:rFonts w:ascii="Arial Unicode MS" w:eastAsia="Arial Unicode MS" w:hAnsi="Arial Unicode MS" w:cs="Arial Unicode MS"/>
          <w:lang w:val="zh-TW" w:eastAsia="zh-TW"/>
        </w:rPr>
      </w:pPr>
    </w:p>
    <w:p w:rsidR="0086731B" w:rsidRDefault="0086731B">
      <w:pPr>
        <w:ind w:firstLine="210"/>
        <w:rPr>
          <w:rFonts w:ascii="Arial Unicode MS" w:eastAsia="Arial Unicode MS" w:hAnsi="Arial Unicode MS" w:cs="Arial Unicode MS"/>
          <w:lang w:val="zh-TW" w:eastAsia="zh-TW"/>
        </w:rPr>
      </w:pPr>
    </w:p>
    <w:p w:rsidR="0086731B" w:rsidRDefault="0086731B">
      <w:pPr>
        <w:ind w:firstLine="210"/>
        <w:rPr>
          <w:rFonts w:ascii="Arial Unicode MS" w:eastAsia="Arial Unicode MS" w:hAnsi="Arial Unicode MS" w:cs="Arial Unicode MS"/>
          <w:lang w:val="zh-TW" w:eastAsia="zh-TW"/>
        </w:rPr>
      </w:pPr>
    </w:p>
    <w:p w:rsidR="0086731B" w:rsidRDefault="00516283">
      <w:pPr>
        <w:ind w:firstLine="210"/>
        <w:rPr>
          <w:rFonts w:ascii="Arial Unicode MS" w:eastAsia="Arial Unicode MS" w:hAnsi="Arial Unicode MS"/>
        </w:rPr>
      </w:pPr>
      <w:r>
        <w:rPr>
          <w:rFonts w:ascii="Arial Unicode MS" w:eastAsia="Arial Unicode MS" w:hAnsi="Arial Unicode MS" w:cs="Arial Unicode MS" w:hint="eastAsia"/>
          <w:lang w:val="zh-TW" w:eastAsia="zh-TW"/>
        </w:rPr>
        <w:lastRenderedPageBreak/>
        <w:t>点击配方进入配方设置页面：</w:t>
      </w:r>
      <w:r>
        <w:rPr>
          <w:rFonts w:ascii="Arial Unicode MS" w:eastAsia="Arial Unicode MS" w:hAnsi="Arial Unicode MS" w:cs="Arial Unicode MS" w:hint="eastAsia"/>
        </w:rPr>
        <w:t>Tap to enter the Recipe Setting page.</w:t>
      </w:r>
    </w:p>
    <w:p w:rsidR="0086731B" w:rsidRDefault="00516283">
      <w:pPr>
        <w:ind w:firstLine="210"/>
      </w:pPr>
      <w:r>
        <w:rPr>
          <w:noProof/>
        </w:rPr>
        <w:drawing>
          <wp:inline distT="152400" distB="152400" distL="152400" distR="152400">
            <wp:extent cx="5270500" cy="3088005"/>
            <wp:effectExtent l="0" t="0" r="0" b="0"/>
            <wp:docPr id="1073741836" name="officeArt object" descr="Screenshot_20221124_11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Screenshot_20221124_115915.png"/>
                    <pic:cNvPicPr>
                      <a:picLocks noChangeAspect="1"/>
                    </pic:cNvPicPr>
                  </pic:nvPicPr>
                  <pic:blipFill>
                    <a:blip r:embed="rId65"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pPr>
        <w:ind w:firstLine="420"/>
        <w:rPr>
          <w:lang w:val="zh-TW" w:eastAsia="zh-TW"/>
        </w:rPr>
      </w:pPr>
      <w:r>
        <w:rPr>
          <w:lang w:val="zh-TW" w:eastAsia="zh-TW"/>
        </w:rPr>
        <w:t>A.</w:t>
      </w:r>
      <w:r>
        <w:rPr>
          <w:rFonts w:ascii="Arial Unicode MS" w:eastAsia="Arial Unicode MS" w:hAnsi="Arial Unicode MS" w:cs="Arial Unicode MS" w:hint="eastAsia"/>
          <w:lang w:val="zh-TW" w:eastAsia="zh-TW"/>
        </w:rPr>
        <w:t>置配方名称</w:t>
      </w:r>
      <w:r>
        <w:rPr>
          <w:rFonts w:ascii="Arial Unicode MS" w:eastAsia="Arial Unicode MS" w:hAnsi="Arial Unicode MS" w:cs="Arial Unicode MS" w:hint="eastAsia"/>
        </w:rPr>
        <w:t>，</w:t>
      </w:r>
      <w:r>
        <w:rPr>
          <w:rFonts w:ascii="Arial Unicode MS" w:eastAsia="Arial Unicode MS" w:hAnsi="Arial Unicode MS" w:cs="Arial Unicode MS" w:hint="eastAsia"/>
          <w:lang w:val="zh-CN"/>
        </w:rPr>
        <w:t>可修改</w:t>
      </w:r>
      <w:r>
        <w:rPr>
          <w:rFonts w:ascii="Arial Unicode MS" w:eastAsia="Arial Unicode MS" w:hAnsi="Arial Unicode MS" w:cs="Arial Unicode MS" w:hint="eastAsia"/>
        </w:rPr>
        <w:t>；Tap to name the recipe or modified.</w:t>
      </w:r>
    </w:p>
    <w:p w:rsidR="0086731B" w:rsidRDefault="00516283">
      <w:pPr>
        <w:ind w:firstLine="420"/>
        <w:rPr>
          <w:lang w:val="zh-TW" w:eastAsia="zh-TW"/>
        </w:rPr>
      </w:pPr>
      <w:r>
        <w:t>B</w:t>
      </w:r>
      <w:r>
        <w:rPr>
          <w:lang w:val="zh-TW" w:eastAsia="zh-TW"/>
        </w:rPr>
        <w:t>.</w:t>
      </w:r>
      <w:r>
        <w:rPr>
          <w:rFonts w:ascii="Arial Unicode MS" w:eastAsia="Arial Unicode MS" w:hAnsi="Arial Unicode MS" w:cs="Arial Unicode MS" w:hint="eastAsia"/>
          <w:lang w:val="zh-TW" w:eastAsia="zh-TW"/>
        </w:rPr>
        <w:t>温度、</w:t>
      </w:r>
      <w:r>
        <w:t>CO2</w:t>
      </w:r>
      <w:r>
        <w:rPr>
          <w:rFonts w:ascii="Arial Unicode MS" w:eastAsia="Arial Unicode MS" w:hAnsi="Arial Unicode MS" w:cs="Arial Unicode MS" w:hint="eastAsia"/>
          <w:lang w:val="zh-TW" w:eastAsia="zh-TW"/>
        </w:rPr>
        <w:t>、湿度</w:t>
      </w:r>
      <w:r>
        <w:rPr>
          <w:rFonts w:ascii="Arial Unicode MS" w:eastAsia="Arial Unicode MS" w:hAnsi="Arial Unicode MS" w:cs="Arial Unicode MS" w:hint="eastAsia"/>
          <w:lang w:val="zh-CN"/>
        </w:rPr>
        <w:t>各项设置</w:t>
      </w:r>
      <w:r>
        <w:rPr>
          <w:lang w:val="zh-TW" w:eastAsia="zh-TW"/>
        </w:rPr>
        <w:t>;</w:t>
      </w:r>
      <w:r>
        <w:rPr>
          <w:rFonts w:hint="eastAsia"/>
          <w:lang w:val="zh-TW" w:eastAsia="zh-TW"/>
        </w:rPr>
        <w:t>Temperature, CO2, humidity settings;</w:t>
      </w:r>
    </w:p>
    <w:p w:rsidR="0086731B" w:rsidRDefault="00516283">
      <w:pPr>
        <w:ind w:firstLine="420"/>
        <w:rPr>
          <w:lang w:eastAsia="zh-TW"/>
        </w:rPr>
      </w:pPr>
      <w:r>
        <w:rPr>
          <w:lang w:val="zh-TW" w:eastAsia="zh-TW"/>
        </w:rPr>
        <w:t>C.</w:t>
      </w:r>
      <w:r>
        <w:rPr>
          <w:rFonts w:ascii="Arial Unicode MS" w:eastAsia="Arial Unicode MS" w:hAnsi="Arial Unicode MS" w:cs="Arial Unicode MS" w:hint="eastAsia"/>
          <w:lang w:val="zh-TW" w:eastAsia="zh-TW"/>
        </w:rPr>
        <w:t>配方颜色</w:t>
      </w:r>
      <w:r>
        <w:rPr>
          <w:lang w:val="zh-TW" w:eastAsia="zh-TW"/>
        </w:rPr>
        <w:t>;</w:t>
      </w:r>
      <w:r>
        <w:rPr>
          <w:rFonts w:hint="eastAsia"/>
          <w:lang w:eastAsia="zh-TW"/>
        </w:rPr>
        <w:t xml:space="preserve"> Recipe color</w:t>
      </w:r>
    </w:p>
    <w:p w:rsidR="0086731B" w:rsidRDefault="00516283">
      <w:pPr>
        <w:ind w:firstLine="420"/>
        <w:rPr>
          <w:rFonts w:ascii="Arial Unicode MS" w:hAnsi="Arial Unicode MS"/>
          <w:lang w:val="zh-CN" w:eastAsia="zh-TW"/>
        </w:rPr>
      </w:pPr>
      <w:r>
        <w:rPr>
          <w:lang w:val="zh-TW" w:eastAsia="zh-TW"/>
        </w:rPr>
        <w:t>D.Line</w:t>
      </w:r>
      <w:r>
        <w:rPr>
          <w:rFonts w:ascii="Arial Unicode MS" w:eastAsia="Arial Unicode MS" w:hAnsi="Arial Unicode MS" w:cs="Arial Unicode MS" w:hint="eastAsia"/>
          <w:lang w:val="zh-CN" w:eastAsia="zh-TW"/>
        </w:rPr>
        <w:t>的</w:t>
      </w:r>
      <w:r>
        <w:rPr>
          <w:lang w:eastAsia="zh-TW"/>
        </w:rPr>
        <w:t>By Schedule</w:t>
      </w:r>
      <w:r>
        <w:rPr>
          <w:rFonts w:hint="eastAsia"/>
          <w:lang w:eastAsia="zh-TW"/>
        </w:rPr>
        <w:t>开启</w:t>
      </w:r>
      <w:ins w:id="202" w:author="vincent" w:date="2022-12-16T09:29:00Z">
        <w:r>
          <w:rPr>
            <w:rFonts w:hint="eastAsia"/>
            <w:lang w:eastAsia="zh-TW"/>
          </w:rPr>
          <w:t>和</w:t>
        </w:r>
      </w:ins>
      <w:r>
        <w:rPr>
          <w:rFonts w:hint="eastAsia"/>
          <w:lang w:eastAsia="zh-TW"/>
        </w:rPr>
        <w:t>关闭</w:t>
      </w:r>
      <w:r>
        <w:rPr>
          <w:rFonts w:ascii="Arial Unicode MS" w:eastAsia="Arial Unicode MS" w:hAnsi="Arial Unicode MS" w:cs="Arial Unicode MS" w:hint="eastAsia"/>
          <w:lang w:val="zh-CN" w:eastAsia="zh-TW"/>
        </w:rPr>
        <w:t>时间；</w:t>
      </w:r>
      <w:r>
        <w:rPr>
          <w:rFonts w:ascii="Arial Unicode MS" w:eastAsia="Arial Unicode MS" w:hAnsi="Arial Unicode MS" w:cs="Arial Unicode MS" w:hint="eastAsia"/>
          <w:lang w:eastAsia="zh-TW"/>
        </w:rPr>
        <w:t>Lighting Planb</w:t>
      </w:r>
      <w:r>
        <w:rPr>
          <w:rFonts w:ascii="Arial Unicode MS" w:eastAsia="Arial Unicode MS" w:hAnsi="Arial Unicode MS" w:cs="Arial Unicode MS" w:hint="eastAsia"/>
          <w:lang w:val="zh-CN" w:eastAsia="zh-TW"/>
        </w:rPr>
        <w:t xml:space="preserve">y Schedule </w:t>
      </w:r>
      <w:r>
        <w:rPr>
          <w:rFonts w:ascii="Arial Unicode MS" w:eastAsia="Arial Unicode MS" w:hAnsi="Arial Unicode MS" w:cs="Arial Unicode MS" w:hint="eastAsia"/>
          <w:lang w:eastAsia="zh-TW"/>
        </w:rPr>
        <w:t>on</w:t>
      </w:r>
      <w:r>
        <w:rPr>
          <w:rFonts w:ascii="Arial Unicode MS" w:eastAsia="Arial Unicode MS" w:hAnsi="Arial Unicode MS" w:cs="Arial Unicode MS" w:hint="eastAsia"/>
          <w:lang w:val="zh-CN" w:eastAsia="zh-TW"/>
        </w:rPr>
        <w:t xml:space="preserve"> and </w:t>
      </w:r>
      <w:r>
        <w:rPr>
          <w:rFonts w:ascii="Arial Unicode MS" w:eastAsia="Arial Unicode MS" w:hAnsi="Arial Unicode MS" w:cs="Arial Unicode MS" w:hint="eastAsia"/>
          <w:lang w:eastAsia="zh-TW"/>
        </w:rPr>
        <w:t>off</w:t>
      </w:r>
      <w:r>
        <w:rPr>
          <w:rFonts w:ascii="Arial Unicode MS" w:eastAsia="Arial Unicode MS" w:hAnsi="Arial Unicode MS" w:cs="Arial Unicode MS" w:hint="eastAsia"/>
          <w:lang w:val="zh-CN" w:eastAsia="zh-TW"/>
        </w:rPr>
        <w:t xml:space="preserve"> time.</w:t>
      </w:r>
    </w:p>
    <w:p w:rsidR="0086731B" w:rsidRDefault="00516283">
      <w:pPr>
        <w:ind w:firstLine="420"/>
        <w:rPr>
          <w:lang w:eastAsia="zh-TW"/>
        </w:rPr>
      </w:pPr>
      <w:r>
        <w:rPr>
          <w:rFonts w:ascii="Arial Unicode MS" w:eastAsia="Arial Unicode MS" w:hAnsi="Arial Unicode MS" w:cs="Arial Unicode MS" w:hint="eastAsia"/>
          <w:lang w:val="zh-CN" w:eastAsia="zh-TW"/>
        </w:rPr>
        <w:t>另外一种</w:t>
      </w:r>
      <w:r>
        <w:rPr>
          <w:lang w:eastAsia="zh-TW"/>
        </w:rPr>
        <w:t>By Recycle:</w:t>
      </w:r>
      <w:r>
        <w:rPr>
          <w:rFonts w:hint="eastAsia"/>
          <w:lang w:eastAsia="zh-TW"/>
        </w:rPr>
        <w:t>开始</w:t>
      </w:r>
      <w:r>
        <w:rPr>
          <w:rFonts w:ascii="Arial Unicode MS" w:eastAsia="Arial Unicode MS" w:hAnsi="Arial Unicode MS" w:cs="Arial Unicode MS" w:hint="eastAsia"/>
          <w:lang w:val="zh-CN" w:eastAsia="zh-TW"/>
        </w:rPr>
        <w:t>时间，</w:t>
      </w:r>
      <w:r>
        <w:rPr>
          <w:rFonts w:ascii="Arial Unicode MS" w:eastAsia="Arial Unicode MS" w:hAnsi="Arial Unicode MS" w:cs="Arial Unicode MS" w:hint="eastAsia"/>
          <w:lang w:eastAsia="zh-TW"/>
        </w:rPr>
        <w:t>开启</w:t>
      </w:r>
      <w:r>
        <w:rPr>
          <w:rFonts w:ascii="Arial Unicode MS" w:eastAsia="Arial Unicode MS" w:hAnsi="Arial Unicode MS" w:cs="Arial Unicode MS" w:hint="eastAsia"/>
          <w:lang w:val="zh-CN" w:eastAsia="zh-TW"/>
        </w:rPr>
        <w:t>时长，</w:t>
      </w:r>
      <w:r>
        <w:rPr>
          <w:rFonts w:ascii="Arial Unicode MS" w:eastAsia="Arial Unicode MS" w:hAnsi="Arial Unicode MS" w:cs="Arial Unicode MS" w:hint="eastAsia"/>
          <w:lang w:eastAsia="zh-TW"/>
        </w:rPr>
        <w:t>关闭</w:t>
      </w:r>
      <w:r>
        <w:rPr>
          <w:rFonts w:ascii="Arial Unicode MS" w:eastAsia="Arial Unicode MS" w:hAnsi="Arial Unicode MS" w:cs="Arial Unicode MS" w:hint="eastAsia"/>
          <w:lang w:val="zh-CN" w:eastAsia="zh-TW"/>
        </w:rPr>
        <w:t>时长；By Recycle:</w:t>
      </w:r>
      <w:r>
        <w:rPr>
          <w:rFonts w:ascii="Arial Unicode MS" w:eastAsia="Arial Unicode MS" w:hAnsi="Arial Unicode MS" w:cs="Arial Unicode MS" w:hint="eastAsia"/>
          <w:lang w:eastAsia="zh-TW"/>
        </w:rPr>
        <w:t xml:space="preserve"> First</w:t>
      </w:r>
      <w:r>
        <w:rPr>
          <w:rFonts w:ascii="Arial Unicode MS" w:eastAsia="Arial Unicode MS" w:hAnsi="Arial Unicode MS" w:cs="Arial Unicode MS" w:hint="eastAsia"/>
          <w:lang w:val="zh-CN" w:eastAsia="zh-TW"/>
        </w:rPr>
        <w:t xml:space="preserve"> start time, </w:t>
      </w:r>
      <w:r>
        <w:rPr>
          <w:rFonts w:ascii="Arial Unicode MS" w:eastAsia="Arial Unicode MS" w:hAnsi="Arial Unicode MS" w:cs="Arial Unicode MS" w:hint="eastAsia"/>
          <w:lang w:eastAsia="zh-TW"/>
        </w:rPr>
        <w:t>On time duration</w:t>
      </w:r>
      <w:r>
        <w:rPr>
          <w:rFonts w:ascii="Arial Unicode MS" w:eastAsia="Arial Unicode MS" w:hAnsi="Arial Unicode MS" w:cs="Arial Unicode MS" w:hint="eastAsia"/>
          <w:lang w:val="zh-CN" w:eastAsia="zh-TW"/>
        </w:rPr>
        <w:t xml:space="preserve">, and </w:t>
      </w:r>
      <w:r>
        <w:rPr>
          <w:rFonts w:ascii="Arial Unicode MS" w:eastAsia="Arial Unicode MS" w:hAnsi="Arial Unicode MS" w:cs="Arial Unicode MS" w:hint="eastAsia"/>
          <w:lang w:eastAsia="zh-TW"/>
        </w:rPr>
        <w:t>Off</w:t>
      </w:r>
      <w:r>
        <w:rPr>
          <w:rFonts w:ascii="Arial Unicode MS" w:eastAsia="Arial Unicode MS" w:hAnsi="Arial Unicode MS" w:cs="Arial Unicode MS" w:hint="eastAsia"/>
          <w:lang w:val="zh-CN" w:eastAsia="zh-TW"/>
        </w:rPr>
        <w:t xml:space="preserve"> time</w:t>
      </w:r>
      <w:r>
        <w:rPr>
          <w:rFonts w:ascii="Arial Unicode MS" w:eastAsia="Arial Unicode MS" w:hAnsi="Arial Unicode MS" w:cs="Arial Unicode MS" w:hint="eastAsia"/>
          <w:lang w:eastAsia="zh-TW"/>
        </w:rPr>
        <w:t xml:space="preserve"> duration</w:t>
      </w:r>
      <w:r>
        <w:rPr>
          <w:rFonts w:ascii="Arial Unicode MS" w:eastAsia="Arial Unicode MS" w:hAnsi="Arial Unicode MS" w:cs="Arial Unicode MS" w:hint="eastAsia"/>
          <w:lang w:val="zh-CN" w:eastAsia="zh-TW"/>
        </w:rPr>
        <w:t>;</w:t>
      </w:r>
    </w:p>
    <w:p w:rsidR="0086731B" w:rsidRDefault="00516283">
      <w:r>
        <w:rPr>
          <w:noProof/>
        </w:rPr>
        <w:drawing>
          <wp:inline distT="152400" distB="152400" distL="152400" distR="152400">
            <wp:extent cx="4889500" cy="2289175"/>
            <wp:effectExtent l="0" t="0" r="6350" b="15875"/>
            <wp:docPr id="1073741837" name="officeArt object" descr="截屏2022-11-24 12.0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截屏2022-11-24 12.07.55.png"/>
                    <pic:cNvPicPr>
                      <a:picLocks noChangeAspect="1"/>
                    </pic:cNvPicPr>
                  </pic:nvPicPr>
                  <pic:blipFill>
                    <a:blip r:embed="rId66" cstate="print"/>
                    <a:stretch>
                      <a:fillRect/>
                    </a:stretch>
                  </pic:blipFill>
                  <pic:spPr>
                    <a:xfrm>
                      <a:off x="0" y="0"/>
                      <a:ext cx="4889500" cy="2289175"/>
                    </a:xfrm>
                    <a:prstGeom prst="rect">
                      <a:avLst/>
                    </a:prstGeom>
                    <a:ln w="12700" cap="flat">
                      <a:noFill/>
                      <a:miter lim="400000"/>
                      <a:headEnd/>
                      <a:tailEnd/>
                    </a:ln>
                    <a:effectLst/>
                  </pic:spPr>
                </pic:pic>
              </a:graphicData>
            </a:graphic>
          </wp:inline>
        </w:drawing>
      </w:r>
    </w:p>
    <w:p w:rsidR="0086731B" w:rsidRDefault="00516283">
      <w:pPr>
        <w:ind w:firstLine="420"/>
      </w:pPr>
      <w:r>
        <w:t>E.</w:t>
      </w:r>
      <w:r>
        <w:rPr>
          <w:rFonts w:hint="eastAsia"/>
        </w:rPr>
        <w:t>Line1</w:t>
      </w:r>
      <w:r>
        <w:rPr>
          <w:rFonts w:hint="eastAsia"/>
        </w:rPr>
        <w:t>灯具输出功率设置</w:t>
      </w:r>
      <w:r>
        <w:rPr>
          <w:rFonts w:ascii="Arial Unicode MS" w:eastAsia="Arial Unicode MS" w:hAnsi="Arial Unicode MS" w:cs="Arial Unicode MS" w:hint="eastAsia"/>
        </w:rPr>
        <w:t>；Light output settings</w:t>
      </w:r>
    </w:p>
    <w:p w:rsidR="0086731B" w:rsidRDefault="0086731B"/>
    <w:p w:rsidR="0086731B" w:rsidRDefault="00516283">
      <w:pPr>
        <w:ind w:firstLine="420"/>
      </w:pPr>
      <w:r>
        <w:rPr>
          <w:rFonts w:ascii="Arial Unicode MS" w:eastAsia="Arial Unicode MS" w:hAnsi="Arial Unicode MS" w:cs="Arial Unicode MS" w:hint="eastAsia"/>
          <w:lang w:val="zh-TW" w:eastAsia="zh-TW"/>
        </w:rPr>
        <w:t>其中：制冷与制热差值必须</w:t>
      </w:r>
      <w:r>
        <w:t>&gt;= Deadband*2</w:t>
      </w:r>
    </w:p>
    <w:p w:rsidR="0086731B" w:rsidRDefault="00516283">
      <w:pPr>
        <w:ind w:firstLineChars="500" w:firstLine="1050"/>
        <w:rPr>
          <w:sz w:val="24"/>
          <w:szCs w:val="24"/>
        </w:rPr>
      </w:pPr>
      <w:r>
        <w:rPr>
          <w:rFonts w:ascii="Arial Unicode MS" w:eastAsia="Arial Unicode MS" w:hAnsi="Arial Unicode MS" w:cs="Arial Unicode MS" w:hint="eastAsia"/>
          <w:lang w:val="zh-TW" w:eastAsia="zh-TW"/>
        </w:rPr>
        <w:t>除湿与加湿差值必须</w:t>
      </w:r>
      <w:r>
        <w:t>&gt;= Deadband*2</w:t>
      </w:r>
    </w:p>
    <w:p w:rsidR="0086731B" w:rsidRDefault="00516283">
      <w:pPr>
        <w:rPr>
          <w:rFonts w:ascii="Calibri" w:hAnsi="Calibri" w:cs="Calibri"/>
        </w:rPr>
      </w:pPr>
      <w:r>
        <w:rPr>
          <w:rFonts w:ascii="Calibri" w:hAnsi="Calibri" w:cs="Calibri"/>
        </w:rPr>
        <w:t>NOTE: Cooling and heating difference must be &gt;= Deadband*2</w:t>
      </w:r>
    </w:p>
    <w:p w:rsidR="0086731B" w:rsidRDefault="00516283">
      <w:pPr>
        <w:ind w:firstLineChars="300" w:firstLine="630"/>
        <w:rPr>
          <w:rFonts w:ascii="Calibri" w:eastAsia="宋体" w:hAnsi="Calibri" w:cs="Calibri"/>
          <w:sz w:val="24"/>
          <w:szCs w:val="24"/>
        </w:rPr>
      </w:pPr>
      <w:r>
        <w:rPr>
          <w:rFonts w:ascii="Calibri" w:hAnsi="Calibri" w:cs="Calibri"/>
        </w:rPr>
        <w:t>Dehumidification and humidification difference must be &gt;= Deadband*2</w:t>
      </w:r>
    </w:p>
    <w:p w:rsidR="0086731B" w:rsidRDefault="0086731B"/>
    <w:p w:rsidR="0086731B" w:rsidRDefault="00516283">
      <w:pPr>
        <w:pStyle w:val="2"/>
        <w:rPr>
          <w:rFonts w:eastAsia="Calibri" w:cs="Calibri"/>
        </w:rPr>
      </w:pPr>
      <w:bookmarkStart w:id="203" w:name="_Toc120540409"/>
      <w:bookmarkStart w:id="204" w:name="_Toc121835874"/>
      <w:bookmarkStart w:id="205" w:name="_Toc6"/>
      <w:r>
        <w:rPr>
          <w:rFonts w:ascii="宋体" w:eastAsia="宋体" w:hAnsi="宋体" w:cs="宋体" w:hint="eastAsia"/>
          <w:b w:val="0"/>
          <w:bCs w:val="0"/>
          <w:lang w:val="zh-TW" w:eastAsia="zh-TW"/>
        </w:rPr>
        <w:t>温度设置</w:t>
      </w:r>
      <w:r>
        <w:t xml:space="preserve"> Temperature Setting</w:t>
      </w:r>
      <w:bookmarkEnd w:id="203"/>
      <w:bookmarkEnd w:id="204"/>
      <w:bookmarkEnd w:id="205"/>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点击首页</w:t>
      </w:r>
      <w:r>
        <w:t>[Temp]</w:t>
      </w:r>
      <w:r>
        <w:rPr>
          <w:rFonts w:ascii="Arial Unicode MS" w:eastAsia="Arial Unicode MS" w:hAnsi="Arial Unicode MS" w:cs="Arial Unicode MS" w:hint="eastAsia"/>
          <w:lang w:val="zh-TW" w:eastAsia="zh-TW"/>
        </w:rPr>
        <w:t>进入温度设置页面。</w:t>
      </w:r>
    </w:p>
    <w:p w:rsidR="0086731B" w:rsidRDefault="00516283">
      <w:pPr>
        <w:rPr>
          <w:rFonts w:ascii="Calibri" w:hAnsi="Calibri" w:cs="Calibri"/>
        </w:rPr>
      </w:pPr>
      <w:r>
        <w:rPr>
          <w:rFonts w:ascii="Calibri" w:hAnsi="Calibri" w:cs="Calibri"/>
        </w:rPr>
        <w:t>Tap [Temp] on the home page to enter the temperature setting page.</w:t>
      </w:r>
    </w:p>
    <w:p w:rsidR="0086731B" w:rsidRDefault="0086731B">
      <w:pPr>
        <w:rPr>
          <w:rFonts w:ascii="Arial Unicode MS" w:hAnsi="Arial Unicode MS"/>
          <w:lang w:val="zh-TW" w:eastAsia="zh-TW"/>
        </w:rPr>
      </w:pPr>
    </w:p>
    <w:p w:rsidR="0086731B" w:rsidRDefault="0086731B"/>
    <w:p w:rsidR="0086731B" w:rsidRDefault="00516283">
      <w:r>
        <w:rPr>
          <w:noProof/>
        </w:rPr>
        <w:drawing>
          <wp:inline distT="152400" distB="152400" distL="152400" distR="152400">
            <wp:extent cx="5270500" cy="3088005"/>
            <wp:effectExtent l="0" t="0" r="0" b="0"/>
            <wp:docPr id="1073741838" name="officeArt object" descr="Screenshot_20221124_1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Screenshot_20221124_121045.png"/>
                    <pic:cNvPicPr>
                      <a:picLocks noChangeAspect="1"/>
                    </pic:cNvPicPr>
                  </pic:nvPicPr>
                  <pic:blipFill>
                    <a:blip r:embed="rId67"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Pr>
        <w:rPr>
          <w:rFonts w:ascii="Arial Unicode MS" w:hAnsi="Arial Unicode MS"/>
          <w:lang w:val="zh-TW" w:eastAsia="zh-TW"/>
        </w:rPr>
      </w:pPr>
    </w:p>
    <w:p w:rsidR="0086731B" w:rsidRDefault="00516283">
      <w:r>
        <w:rPr>
          <w:rFonts w:ascii="Arial Unicode MS" w:eastAsia="Arial Unicode MS" w:hAnsi="Arial Unicode MS" w:cs="Arial Unicode MS" w:hint="eastAsia"/>
          <w:lang w:val="zh-TW" w:eastAsia="zh-TW"/>
        </w:rPr>
        <w:t>制冷目标值与制热目标值差值必须</w:t>
      </w:r>
      <w:r>
        <w:t xml:space="preserve">&gt;= </w:t>
      </w:r>
      <w:r>
        <w:rPr>
          <w:rFonts w:ascii="Arial Unicode MS" w:eastAsia="Arial Unicode MS" w:hAnsi="Arial Unicode MS" w:cs="Arial Unicode MS" w:hint="eastAsia"/>
          <w:lang w:val="zh-TW" w:eastAsia="zh-TW"/>
        </w:rPr>
        <w:t>温度</w:t>
      </w:r>
      <w:r>
        <w:t>Deadband*2</w:t>
      </w:r>
    </w:p>
    <w:p w:rsidR="0086731B" w:rsidRDefault="0086731B"/>
    <w:p w:rsidR="0086731B" w:rsidRDefault="00516283">
      <w:r>
        <w:rPr>
          <w:rFonts w:ascii="Arial Unicode MS" w:eastAsia="Arial Unicode MS" w:hAnsi="Arial Unicode MS" w:cs="Arial Unicode MS" w:hint="eastAsia"/>
          <w:lang w:val="zh-TW" w:eastAsia="zh-TW"/>
        </w:rPr>
        <w:t>制冷条件：当温度值</w:t>
      </w:r>
      <w:r>
        <w:t xml:space="preserve">&gt;= </w:t>
      </w:r>
      <w:r>
        <w:rPr>
          <w:rFonts w:ascii="Arial Unicode MS" w:eastAsia="Arial Unicode MS" w:hAnsi="Arial Unicode MS" w:cs="Arial Unicode MS" w:hint="eastAsia"/>
          <w:lang w:val="zh-TW" w:eastAsia="zh-TW"/>
        </w:rPr>
        <w:t>制冷目标温度时开启，</w:t>
      </w:r>
    </w:p>
    <w:p w:rsidR="0086731B" w:rsidRDefault="00516283">
      <w:pPr>
        <w:ind w:left="420" w:firstLine="630"/>
      </w:pPr>
      <w:r>
        <w:rPr>
          <w:rFonts w:ascii="Arial Unicode MS" w:eastAsia="Arial Unicode MS" w:hAnsi="Arial Unicode MS" w:cs="Arial Unicode MS" w:hint="eastAsia"/>
          <w:lang w:val="zh-TW" w:eastAsia="zh-TW"/>
        </w:rPr>
        <w:t>当温度值</w:t>
      </w:r>
      <w:r>
        <w:t xml:space="preserve">&lt;= </w:t>
      </w:r>
      <w:r>
        <w:rPr>
          <w:rFonts w:ascii="Arial Unicode MS" w:eastAsia="Arial Unicode MS" w:hAnsi="Arial Unicode MS" w:cs="Arial Unicode MS" w:hint="eastAsia"/>
          <w:lang w:val="zh-TW" w:eastAsia="zh-TW"/>
        </w:rPr>
        <w:t>制冷目标温度</w:t>
      </w:r>
      <w:r>
        <w:t>- Deadband</w:t>
      </w:r>
      <w:r>
        <w:rPr>
          <w:rFonts w:ascii="Arial Unicode MS" w:eastAsia="Arial Unicode MS" w:hAnsi="Arial Unicode MS" w:cs="Arial Unicode MS" w:hint="eastAsia"/>
          <w:lang w:val="zh-TW" w:eastAsia="zh-TW"/>
        </w:rPr>
        <w:t>时关闭。</w:t>
      </w:r>
    </w:p>
    <w:p w:rsidR="0086731B" w:rsidRDefault="00516283">
      <w:r>
        <w:rPr>
          <w:rFonts w:ascii="Arial Unicode MS" w:eastAsia="Arial Unicode MS" w:hAnsi="Arial Unicode MS" w:cs="Arial Unicode MS" w:hint="eastAsia"/>
          <w:lang w:val="zh-TW" w:eastAsia="zh-TW"/>
        </w:rPr>
        <w:t>制热条件：当温度值</w:t>
      </w:r>
      <w:r>
        <w:t xml:space="preserve">&lt;= </w:t>
      </w:r>
      <w:r>
        <w:rPr>
          <w:rFonts w:ascii="Arial Unicode MS" w:eastAsia="Arial Unicode MS" w:hAnsi="Arial Unicode MS" w:cs="Arial Unicode MS" w:hint="eastAsia"/>
          <w:lang w:val="zh-TW" w:eastAsia="zh-TW"/>
        </w:rPr>
        <w:t>制热目标温度时开启，</w:t>
      </w:r>
    </w:p>
    <w:p w:rsidR="0086731B" w:rsidRDefault="00516283">
      <w:pPr>
        <w:rPr>
          <w:rFonts w:ascii="Arial Unicode MS" w:hAnsi="Arial Unicode MS"/>
          <w:lang w:val="zh-TW" w:eastAsia="zh-TW"/>
        </w:rPr>
      </w:pPr>
      <w:r>
        <w:rPr>
          <w:rFonts w:hint="eastAsia"/>
        </w:rPr>
        <w:lastRenderedPageBreak/>
        <w:tab/>
      </w:r>
      <w:r>
        <w:rPr>
          <w:rFonts w:hint="eastAsia"/>
        </w:rPr>
        <w:tab/>
      </w:r>
      <w:r>
        <w:rPr>
          <w:rFonts w:ascii="Arial Unicode MS" w:eastAsia="Arial Unicode MS" w:hAnsi="Arial Unicode MS" w:cs="Arial Unicode MS" w:hint="eastAsia"/>
          <w:lang w:val="zh-TW" w:eastAsia="zh-TW"/>
        </w:rPr>
        <w:t>当温度值</w:t>
      </w:r>
      <w:r>
        <w:t xml:space="preserve">&gt;= </w:t>
      </w:r>
      <w:r>
        <w:rPr>
          <w:rFonts w:ascii="Arial Unicode MS" w:eastAsia="Arial Unicode MS" w:hAnsi="Arial Unicode MS" w:cs="Arial Unicode MS" w:hint="eastAsia"/>
          <w:lang w:val="zh-TW" w:eastAsia="zh-TW"/>
        </w:rPr>
        <w:t>制热目标温度</w:t>
      </w:r>
      <w:r>
        <w:t>+ Deadband</w:t>
      </w:r>
      <w:r>
        <w:rPr>
          <w:rFonts w:ascii="Arial Unicode MS" w:eastAsia="Arial Unicode MS" w:hAnsi="Arial Unicode MS" w:cs="Arial Unicode MS" w:hint="eastAsia"/>
          <w:lang w:val="zh-TW" w:eastAsia="zh-TW"/>
        </w:rPr>
        <w:t>时关闭。</w:t>
      </w:r>
    </w:p>
    <w:p w:rsidR="0086731B" w:rsidRDefault="0086731B">
      <w:pPr>
        <w:rPr>
          <w:rFonts w:ascii="Arial Unicode MS" w:hAnsi="Arial Unicode MS"/>
          <w:lang w:val="zh-TW" w:eastAsia="zh-TW"/>
        </w:rPr>
      </w:pPr>
    </w:p>
    <w:p w:rsidR="0086731B" w:rsidRPr="00F924F8" w:rsidRDefault="00516283">
      <w:pPr>
        <w:rPr>
          <w:rFonts w:ascii="Arial Unicode MS" w:eastAsia="Arial Unicode MS" w:hAnsi="Arial Unicode MS" w:cs="Arial Unicode MS"/>
          <w:color w:val="FF0000"/>
          <w:lang w:val="zh-TW" w:eastAsia="zh-TW"/>
        </w:rPr>
      </w:pPr>
      <w:r>
        <w:rPr>
          <w:rFonts w:ascii="Arial Unicode MS" w:eastAsia="Arial Unicode MS" w:hAnsi="Arial Unicode MS" w:cs="Arial Unicode MS" w:hint="eastAsia"/>
          <w:lang w:val="zh-TW" w:eastAsia="zh-TW"/>
        </w:rPr>
        <w:t>制冷及除湿锁定：只有使用排气扇进行制冷和除湿控制时选中</w:t>
      </w:r>
      <w:r w:rsidR="00F924F8">
        <w:rPr>
          <w:rFonts w:ascii="Arial Unicode MS" w:eastAsia="Arial Unicode MS" w:hAnsi="Arial Unicode MS" w:cs="Arial Unicode MS" w:hint="eastAsia"/>
          <w:lang w:val="zh-TW" w:eastAsia="zh-TW"/>
        </w:rPr>
        <w:t xml:space="preserve">, </w:t>
      </w:r>
      <w:r w:rsidR="00F924F8" w:rsidRPr="00F924F8">
        <w:rPr>
          <w:rFonts w:ascii="Arial Unicode MS" w:eastAsia="Arial Unicode MS" w:hAnsi="Arial Unicode MS" w:cs="Arial Unicode MS" w:hint="eastAsia"/>
          <w:color w:val="FF0000"/>
          <w:lang w:val="zh-TW" w:eastAsia="zh-TW"/>
        </w:rPr>
        <w:t>仅限于Device Station及 Smart Socket-4。</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Cooling trigger value and heating trigger value Difference must be &gt;= Temperature Deadband*2</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Cooling condition: </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on when the temperature value &gt;= Cooling Trigger Temperature</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off when the temperature value &lt;= Cooling Trigger Temperature - Deadband.</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Heating condition: </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on when the temperature value &lt;= Heating Trigger Temperature</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off when the temperature value &gt;= Heating Trigger Temperature + Deadband.</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Cooling &amp; Dehumidify lock: selected only when using exhaust fans for cooling and dehumidification control.</w:t>
      </w: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86731B">
      <w:pPr>
        <w:rPr>
          <w:rFonts w:ascii="Arial Unicode MS" w:hAnsi="Arial Unicode MS"/>
          <w:lang w:val="zh-TW" w:eastAsia="zh-TW"/>
        </w:rPr>
      </w:pPr>
    </w:p>
    <w:p w:rsidR="0086731B" w:rsidRDefault="00516283">
      <w:pPr>
        <w:pStyle w:val="2"/>
        <w:rPr>
          <w:rFonts w:eastAsia="Calibri" w:cs="Calibri"/>
        </w:rPr>
      </w:pPr>
      <w:bookmarkStart w:id="206" w:name="_Toc120540410"/>
      <w:bookmarkStart w:id="207" w:name="_Toc121835875"/>
      <w:bookmarkStart w:id="208" w:name="_Toc7"/>
      <w:r>
        <w:rPr>
          <w:rFonts w:ascii="宋体" w:eastAsia="宋体" w:hAnsi="宋体" w:cs="宋体" w:hint="eastAsia"/>
          <w:b w:val="0"/>
          <w:bCs w:val="0"/>
          <w:lang w:val="zh-TW" w:eastAsia="zh-TW"/>
        </w:rPr>
        <w:lastRenderedPageBreak/>
        <w:t>湿度设置</w:t>
      </w:r>
      <w:r>
        <w:t xml:space="preserve"> Humidity Setting</w:t>
      </w:r>
      <w:bookmarkEnd w:id="206"/>
      <w:bookmarkEnd w:id="207"/>
      <w:bookmarkEnd w:id="208"/>
    </w:p>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点击首页</w:t>
      </w:r>
      <w:r>
        <w:t>[Humid]</w:t>
      </w:r>
      <w:r>
        <w:rPr>
          <w:rFonts w:ascii="Arial Unicode MS" w:eastAsia="Arial Unicode MS" w:hAnsi="Arial Unicode MS" w:cs="Arial Unicode MS" w:hint="eastAsia"/>
          <w:lang w:val="zh-TW" w:eastAsia="zh-TW"/>
        </w:rPr>
        <w:t>进入湿度设置页面。</w:t>
      </w:r>
    </w:p>
    <w:p w:rsidR="0086731B" w:rsidRDefault="00516283">
      <w:r>
        <w:rPr>
          <w:rFonts w:ascii="Arial Unicode MS" w:hAnsi="Arial Unicode MS" w:hint="eastAsia"/>
          <w:lang w:val="zh-TW" w:eastAsia="zh-TW"/>
        </w:rPr>
        <w:t>Tap [Humid] on the top page to enter the humidity setting page.</w:t>
      </w:r>
      <w:r>
        <w:rPr>
          <w:noProof/>
        </w:rPr>
        <w:drawing>
          <wp:inline distT="152400" distB="152400" distL="152400" distR="152400">
            <wp:extent cx="5270500" cy="3088005"/>
            <wp:effectExtent l="0" t="0" r="0" b="0"/>
            <wp:docPr id="1073741839" name="officeArt object" descr="Screenshot_20221124_12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Screenshot_20221124_121154.png"/>
                    <pic:cNvPicPr>
                      <a:picLocks noChangeAspect="1"/>
                    </pic:cNvPicPr>
                  </pic:nvPicPr>
                  <pic:blipFill>
                    <a:blip r:embed="rId68"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r>
        <w:rPr>
          <w:rFonts w:ascii="Arial Unicode MS" w:eastAsia="Arial Unicode MS" w:hAnsi="Arial Unicode MS" w:cs="Arial Unicode MS" w:hint="eastAsia"/>
          <w:lang w:val="zh-TW" w:eastAsia="zh-TW"/>
        </w:rPr>
        <w:t>除湿条件：当湿度</w:t>
      </w:r>
      <w:r>
        <w:t xml:space="preserve">&gt;= </w:t>
      </w:r>
      <w:r>
        <w:rPr>
          <w:rFonts w:ascii="Arial Unicode MS" w:eastAsia="Arial Unicode MS" w:hAnsi="Arial Unicode MS" w:cs="Arial Unicode MS" w:hint="eastAsia"/>
          <w:lang w:val="zh-TW" w:eastAsia="zh-TW"/>
        </w:rPr>
        <w:t>除湿目标值时开启，</w:t>
      </w:r>
    </w:p>
    <w:p w:rsidR="0086731B" w:rsidRDefault="00516283">
      <w:r>
        <w:rPr>
          <w:rFonts w:hint="eastAsia"/>
        </w:rPr>
        <w:tab/>
      </w:r>
      <w:r>
        <w:rPr>
          <w:rFonts w:ascii="Arial Unicode MS" w:eastAsia="Arial Unicode MS" w:hAnsi="Arial Unicode MS" w:cs="Arial Unicode MS" w:hint="eastAsia"/>
          <w:lang w:val="zh-TW" w:eastAsia="zh-TW"/>
        </w:rPr>
        <w:t>当湿度</w:t>
      </w:r>
      <w:r>
        <w:t xml:space="preserve">&lt;= </w:t>
      </w:r>
      <w:r>
        <w:rPr>
          <w:rFonts w:ascii="Arial Unicode MS" w:eastAsia="Arial Unicode MS" w:hAnsi="Arial Unicode MS" w:cs="Arial Unicode MS" w:hint="eastAsia"/>
          <w:lang w:val="zh-TW" w:eastAsia="zh-TW"/>
        </w:rPr>
        <w:t>除湿目标值</w:t>
      </w:r>
      <w:r>
        <w:t xml:space="preserve"> - Deadband</w:t>
      </w:r>
      <w:r>
        <w:rPr>
          <w:rFonts w:ascii="Arial Unicode MS" w:eastAsia="Arial Unicode MS" w:hAnsi="Arial Unicode MS" w:cs="Arial Unicode MS" w:hint="eastAsia"/>
          <w:lang w:val="zh-TW" w:eastAsia="zh-TW"/>
        </w:rPr>
        <w:t>时关闭。</w:t>
      </w:r>
    </w:p>
    <w:p w:rsidR="0086731B" w:rsidRDefault="0086731B"/>
    <w:p w:rsidR="0086731B" w:rsidRDefault="00516283">
      <w:r>
        <w:rPr>
          <w:rFonts w:ascii="Arial Unicode MS" w:eastAsia="Arial Unicode MS" w:hAnsi="Arial Unicode MS" w:cs="Arial Unicode MS" w:hint="eastAsia"/>
          <w:lang w:val="zh-TW" w:eastAsia="zh-TW"/>
        </w:rPr>
        <w:t>加湿条件：当湿度</w:t>
      </w:r>
      <w:r>
        <w:t xml:space="preserve">&lt;= </w:t>
      </w:r>
      <w:r>
        <w:rPr>
          <w:rFonts w:ascii="Arial Unicode MS" w:eastAsia="Arial Unicode MS" w:hAnsi="Arial Unicode MS" w:cs="Arial Unicode MS" w:hint="eastAsia"/>
          <w:lang w:val="zh-TW" w:eastAsia="zh-TW"/>
        </w:rPr>
        <w:t>加湿目标值开启，</w:t>
      </w:r>
    </w:p>
    <w:p w:rsidR="0086731B" w:rsidRDefault="00516283">
      <w:pPr>
        <w:rPr>
          <w:rFonts w:ascii="Arial Unicode MS" w:eastAsia="Arial Unicode MS" w:hAnsi="Arial Unicode MS" w:cs="Arial Unicode MS"/>
          <w:lang w:val="zh-TW" w:eastAsia="zh-TW"/>
        </w:rPr>
      </w:pPr>
      <w:r>
        <w:rPr>
          <w:rFonts w:hint="eastAsia"/>
        </w:rPr>
        <w:tab/>
      </w:r>
      <w:r>
        <w:rPr>
          <w:rFonts w:ascii="Arial Unicode MS" w:eastAsia="Arial Unicode MS" w:hAnsi="Arial Unicode MS" w:cs="Arial Unicode MS" w:hint="eastAsia"/>
          <w:lang w:val="zh-TW" w:eastAsia="zh-TW"/>
        </w:rPr>
        <w:t>当湿度</w:t>
      </w:r>
      <w:r>
        <w:t xml:space="preserve">&gt;= </w:t>
      </w:r>
      <w:r>
        <w:rPr>
          <w:rFonts w:ascii="Arial Unicode MS" w:eastAsia="Arial Unicode MS" w:hAnsi="Arial Unicode MS" w:cs="Arial Unicode MS" w:hint="eastAsia"/>
          <w:lang w:val="zh-TW" w:eastAsia="zh-TW"/>
        </w:rPr>
        <w:t>加湿目标值</w:t>
      </w:r>
      <w:r>
        <w:t xml:space="preserve"> + deadband</w:t>
      </w:r>
      <w:r>
        <w:rPr>
          <w:rFonts w:ascii="Arial Unicode MS" w:eastAsia="Arial Unicode MS" w:hAnsi="Arial Unicode MS" w:cs="Arial Unicode MS" w:hint="eastAsia"/>
          <w:lang w:val="zh-TW" w:eastAsia="zh-TW"/>
        </w:rPr>
        <w:t>时关闭。</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Dehumidification condition: </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on when humidity &gt;= Dehumidification Trigger Value</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off when Humidity &lt;= Dehumidification Trigger Value - Deadband.</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Humidification conditions: </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on when humidity &lt;= Humidification Trigger Value</w:t>
      </w:r>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Turn off when humidity &gt;= Humidification Trigger Value + deadband.</w:t>
      </w:r>
    </w:p>
    <w:p w:rsidR="0086731B" w:rsidRDefault="00516283">
      <w:pPr>
        <w:pStyle w:val="2"/>
        <w:rPr>
          <w:rFonts w:eastAsia="Calibri" w:cs="Calibri"/>
        </w:rPr>
      </w:pPr>
      <w:bookmarkStart w:id="209" w:name="_Toc121835876"/>
      <w:bookmarkStart w:id="210" w:name="_Toc120540411"/>
      <w:bookmarkStart w:id="211" w:name="_Toc8"/>
      <w:r>
        <w:lastRenderedPageBreak/>
        <w:t>CO2</w:t>
      </w:r>
      <w:r>
        <w:rPr>
          <w:rFonts w:ascii="宋体" w:eastAsia="宋体" w:hAnsi="宋体" w:cs="宋体" w:hint="eastAsia"/>
          <w:b w:val="0"/>
          <w:bCs w:val="0"/>
          <w:lang w:val="zh-TW" w:eastAsia="zh-TW"/>
        </w:rPr>
        <w:t>设置</w:t>
      </w:r>
      <w:r>
        <w:t xml:space="preserve"> CO2 Setting</w:t>
      </w:r>
      <w:bookmarkEnd w:id="209"/>
      <w:bookmarkEnd w:id="210"/>
      <w:bookmarkEnd w:id="211"/>
    </w:p>
    <w:p w:rsidR="0086731B" w:rsidRDefault="00516283">
      <w:r>
        <w:rPr>
          <w:rFonts w:ascii="Arial Unicode MS" w:eastAsia="Arial Unicode MS" w:hAnsi="Arial Unicode MS" w:cs="Arial Unicode MS" w:hint="eastAsia"/>
          <w:lang w:val="zh-TW" w:eastAsia="zh-TW"/>
        </w:rPr>
        <w:t>点击首页</w:t>
      </w:r>
      <w:r>
        <w:t>[CO2]</w:t>
      </w:r>
      <w:r>
        <w:rPr>
          <w:rFonts w:ascii="Arial Unicode MS" w:eastAsia="Arial Unicode MS" w:hAnsi="Arial Unicode MS" w:cs="Arial Unicode MS" w:hint="eastAsia"/>
          <w:lang w:val="zh-TW" w:eastAsia="zh-TW"/>
        </w:rPr>
        <w:t>进入</w:t>
      </w:r>
      <w:r>
        <w:t>CO2</w:t>
      </w:r>
      <w:r>
        <w:rPr>
          <w:rFonts w:ascii="Arial Unicode MS" w:eastAsia="Arial Unicode MS" w:hAnsi="Arial Unicode MS" w:cs="Arial Unicode MS" w:hint="eastAsia"/>
          <w:lang w:val="zh-TW" w:eastAsia="zh-TW"/>
        </w:rPr>
        <w:t>设置页面。Tap [CO2] on the top page to enter the CO2 setting page.</w:t>
      </w:r>
    </w:p>
    <w:p w:rsidR="0086731B" w:rsidRDefault="00516283">
      <w:r>
        <w:rPr>
          <w:noProof/>
        </w:rPr>
        <w:drawing>
          <wp:inline distT="152400" distB="152400" distL="152400" distR="152400">
            <wp:extent cx="5270500" cy="3088005"/>
            <wp:effectExtent l="0" t="0" r="0" b="0"/>
            <wp:docPr id="1073741840" name="officeArt object" descr="Screenshot_20221124_12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Screenshot_20221124_121227.png"/>
                    <pic:cNvPicPr>
                      <a:picLocks noChangeAspect="1"/>
                    </pic:cNvPicPr>
                  </pic:nvPicPr>
                  <pic:blipFill>
                    <a:blip r:embed="rId69"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r>
        <w:t>PPM UP</w:t>
      </w:r>
      <w:r>
        <w:rPr>
          <w:rFonts w:ascii="Arial Unicode MS" w:eastAsia="Arial Unicode MS" w:hAnsi="Arial Unicode MS" w:cs="Arial Unicode MS" w:hint="eastAsia"/>
          <w:lang w:val="zh-TW" w:eastAsia="zh-TW"/>
        </w:rPr>
        <w:t>只在白天生效。</w:t>
      </w:r>
    </w:p>
    <w:p w:rsidR="0086731B" w:rsidRDefault="00516283">
      <w:r>
        <w:t>PPM UP</w:t>
      </w:r>
      <w:r>
        <w:rPr>
          <w:rFonts w:ascii="Arial Unicode MS" w:eastAsia="Arial Unicode MS" w:hAnsi="Arial Unicode MS" w:cs="Arial Unicode MS" w:hint="eastAsia"/>
          <w:lang w:val="zh-TW" w:eastAsia="zh-TW"/>
        </w:rPr>
        <w:t>时可选择是否是</w:t>
      </w:r>
      <w:r>
        <w:t>Fuzzy Logic</w:t>
      </w:r>
      <w:r>
        <w:rPr>
          <w:rFonts w:ascii="Arial Unicode MS" w:eastAsia="Arial Unicode MS" w:hAnsi="Arial Unicode MS" w:cs="Arial Unicode MS" w:hint="eastAsia"/>
          <w:lang w:val="zh-TW" w:eastAsia="zh-TW"/>
        </w:rPr>
        <w:t>模式。</w:t>
      </w:r>
    </w:p>
    <w:p w:rsidR="0086731B" w:rsidRDefault="00516283">
      <w:r>
        <w:t>CO2</w:t>
      </w:r>
      <w:r>
        <w:rPr>
          <w:rFonts w:ascii="Arial Unicode MS" w:eastAsia="Arial Unicode MS" w:hAnsi="Arial Unicode MS" w:cs="Arial Unicode MS" w:hint="eastAsia"/>
          <w:lang w:val="zh-TW" w:eastAsia="zh-TW"/>
        </w:rPr>
        <w:t>及制冷锁定：只在使用排气扇制冷时选中。</w:t>
      </w:r>
    </w:p>
    <w:p w:rsidR="0086731B" w:rsidRDefault="00516283">
      <w:r>
        <w:t>CO2</w:t>
      </w:r>
      <w:r>
        <w:rPr>
          <w:rFonts w:ascii="Arial Unicode MS" w:eastAsia="Arial Unicode MS" w:hAnsi="Arial Unicode MS" w:cs="Arial Unicode MS" w:hint="eastAsia"/>
          <w:lang w:val="zh-TW" w:eastAsia="zh-TW"/>
        </w:rPr>
        <w:t>及除湿锁定：只在使用排气扇除湿时选中。</w:t>
      </w:r>
    </w:p>
    <w:p w:rsidR="0086731B" w:rsidRDefault="00516283">
      <w:r>
        <w:t>CO2 UP</w:t>
      </w:r>
      <w:r>
        <w:rPr>
          <w:rFonts w:ascii="Arial Unicode MS" w:eastAsia="Arial Unicode MS" w:hAnsi="Arial Unicode MS" w:cs="Arial Unicode MS" w:hint="eastAsia"/>
          <w:lang w:val="zh-TW" w:eastAsia="zh-TW"/>
        </w:rPr>
        <w:t>条件：当</w:t>
      </w:r>
      <w:r>
        <w:t>CO2</w:t>
      </w:r>
      <w:r>
        <w:rPr>
          <w:rFonts w:ascii="Arial Unicode MS" w:eastAsia="Arial Unicode MS" w:hAnsi="Arial Unicode MS" w:cs="Arial Unicode MS" w:hint="eastAsia"/>
          <w:lang w:val="zh-TW" w:eastAsia="zh-TW"/>
        </w:rPr>
        <w:t>值</w:t>
      </w:r>
      <w:r>
        <w:t>&lt;= PPM UP</w:t>
      </w:r>
      <w:r>
        <w:rPr>
          <w:rFonts w:ascii="Arial Unicode MS" w:eastAsia="Arial Unicode MS" w:hAnsi="Arial Unicode MS" w:cs="Arial Unicode MS" w:hint="eastAsia"/>
          <w:lang w:val="zh-TW" w:eastAsia="zh-TW"/>
        </w:rPr>
        <w:t>目标值时开启，</w:t>
      </w:r>
    </w:p>
    <w:p w:rsidR="0086731B" w:rsidRDefault="00516283">
      <w:pPr>
        <w:ind w:left="840" w:firstLine="420"/>
      </w:pPr>
      <w:r>
        <w:rPr>
          <w:rFonts w:ascii="Arial Unicode MS" w:eastAsia="Arial Unicode MS" w:hAnsi="Arial Unicode MS" w:cs="Arial Unicode MS" w:hint="eastAsia"/>
          <w:lang w:val="zh-TW" w:eastAsia="zh-TW"/>
        </w:rPr>
        <w:t>当</w:t>
      </w:r>
      <w:r>
        <w:t>CO2</w:t>
      </w:r>
      <w:r>
        <w:rPr>
          <w:rFonts w:ascii="Arial Unicode MS" w:eastAsia="Arial Unicode MS" w:hAnsi="Arial Unicode MS" w:cs="Arial Unicode MS" w:hint="eastAsia"/>
          <w:lang w:val="zh-TW" w:eastAsia="zh-TW"/>
        </w:rPr>
        <w:t>值</w:t>
      </w:r>
      <w:r>
        <w:t>&gt;= PPM UP</w:t>
      </w:r>
      <w:r>
        <w:rPr>
          <w:rFonts w:ascii="Arial Unicode MS" w:eastAsia="Arial Unicode MS" w:hAnsi="Arial Unicode MS" w:cs="Arial Unicode MS" w:hint="eastAsia"/>
          <w:lang w:val="zh-TW" w:eastAsia="zh-TW"/>
        </w:rPr>
        <w:t>目标值</w:t>
      </w:r>
      <w:r>
        <w:t>+ CO2 Deadband</w:t>
      </w:r>
      <w:r>
        <w:rPr>
          <w:rFonts w:ascii="Arial Unicode MS" w:eastAsia="Arial Unicode MS" w:hAnsi="Arial Unicode MS" w:cs="Arial Unicode MS" w:hint="eastAsia"/>
          <w:lang w:val="zh-TW" w:eastAsia="zh-TW"/>
        </w:rPr>
        <w:t>时关闭。</w:t>
      </w:r>
    </w:p>
    <w:p w:rsidR="0086731B" w:rsidRDefault="00516283">
      <w:r>
        <w:t>CO2</w:t>
      </w:r>
      <w:r>
        <w:rPr>
          <w:rFonts w:hint="eastAsia"/>
          <w:lang w:val="zh-TW" w:eastAsia="zh-TW"/>
        </w:rPr>
        <w:t>修正值：设置修正值后，</w:t>
      </w:r>
      <w:r>
        <w:t>CO2</w:t>
      </w:r>
      <w:r>
        <w:rPr>
          <w:rFonts w:hint="eastAsia"/>
          <w:lang w:val="zh-TW" w:eastAsia="zh-TW"/>
        </w:rPr>
        <w:t>实时值为</w:t>
      </w:r>
      <w:r>
        <w:t>CO2</w:t>
      </w:r>
      <w:r>
        <w:rPr>
          <w:rFonts w:hint="eastAsia"/>
          <w:lang w:val="zh-TW" w:eastAsia="zh-TW"/>
        </w:rPr>
        <w:t>传感器值</w:t>
      </w:r>
      <w:r>
        <w:t>+</w:t>
      </w:r>
      <w:r>
        <w:rPr>
          <w:rFonts w:hint="eastAsia"/>
          <w:lang w:val="zh-TW" w:eastAsia="zh-TW"/>
        </w:rPr>
        <w:t>修正值。</w:t>
      </w:r>
    </w:p>
    <w:p w:rsidR="0086731B" w:rsidRDefault="00516283">
      <w:r>
        <w:rPr>
          <w:rFonts w:hint="eastAsia"/>
        </w:rPr>
        <w:t>PPM UP is only effective during the daytime.</w:t>
      </w:r>
    </w:p>
    <w:p w:rsidR="0086731B" w:rsidRDefault="00516283">
      <w:r>
        <w:rPr>
          <w:rFonts w:hint="eastAsia"/>
        </w:rPr>
        <w:t>Grower can select Fuzzy Logic mode when the CO2 tank is the source for PPM UP.</w:t>
      </w:r>
    </w:p>
    <w:p w:rsidR="0086731B" w:rsidRDefault="00516283">
      <w:r>
        <w:rPr>
          <w:rFonts w:hint="eastAsia"/>
        </w:rPr>
        <w:t>CO2 &amp; Cooling Lock: Checked only when using exhaust fan cooling.</w:t>
      </w:r>
    </w:p>
    <w:p w:rsidR="0086731B" w:rsidRDefault="00516283">
      <w:r>
        <w:rPr>
          <w:rFonts w:hint="eastAsia"/>
        </w:rPr>
        <w:t>CO2 and Dehumidification Lock: Check only when using the exhaust fan for dehumidification.</w:t>
      </w:r>
    </w:p>
    <w:p w:rsidR="0086731B" w:rsidRDefault="00516283">
      <w:r>
        <w:rPr>
          <w:rFonts w:hint="eastAsia"/>
        </w:rPr>
        <w:t>PPM UP condition: Turn on when CO2 value &lt;= PPM UP target value.</w:t>
      </w:r>
    </w:p>
    <w:p w:rsidR="0086731B" w:rsidRDefault="00516283">
      <w:pPr>
        <w:rPr>
          <w:ins w:id="212" w:author="vincent" w:date="2022-12-16T09:50:00Z"/>
        </w:rPr>
      </w:pPr>
      <w:r>
        <w:rPr>
          <w:rFonts w:hint="eastAsia"/>
        </w:rPr>
        <w:t>Turn off when CO2 value &gt;= PPM UP target + CO2 Deadband.</w:t>
      </w:r>
    </w:p>
    <w:p w:rsidR="0086731B" w:rsidRDefault="0086731B">
      <w:pPr>
        <w:rPr>
          <w:ins w:id="213" w:author="vincent" w:date="2022-12-16T09:50:00Z"/>
        </w:rPr>
      </w:pPr>
    </w:p>
    <w:p w:rsidR="0086731B" w:rsidRDefault="00516283">
      <w:pPr>
        <w:rPr>
          <w:ins w:id="214" w:author="vincent" w:date="2022-12-16T09:51:00Z"/>
          <w:b/>
          <w:color w:val="FF0000"/>
        </w:rPr>
      </w:pPr>
      <w:ins w:id="215" w:author="vincent" w:date="2022-12-16T09:51:00Z">
        <w:r>
          <w:rPr>
            <w:b/>
            <w:color w:val="FF0000"/>
          </w:rPr>
          <w:lastRenderedPageBreak/>
          <w:t xml:space="preserve">PPM Down </w:t>
        </w:r>
        <w:r>
          <w:rPr>
            <w:rFonts w:hint="eastAsia"/>
            <w:b/>
            <w:color w:val="FF0000"/>
          </w:rPr>
          <w:t>只在黑夜条件下生效</w:t>
        </w:r>
      </w:ins>
    </w:p>
    <w:p w:rsidR="0086731B" w:rsidRDefault="00516283">
      <w:pPr>
        <w:rPr>
          <w:ins w:id="216" w:author="vincent" w:date="2022-12-16T09:51:00Z"/>
          <w:b/>
          <w:color w:val="FF0000"/>
        </w:rPr>
      </w:pPr>
      <w:ins w:id="217" w:author="vincent" w:date="2022-12-16T09:51:00Z">
        <w:r>
          <w:rPr>
            <w:b/>
            <w:color w:val="FF0000"/>
          </w:rPr>
          <w:t>CO2 Down</w:t>
        </w:r>
        <w:r>
          <w:rPr>
            <w:rFonts w:hint="eastAsia"/>
            <w:b/>
            <w:color w:val="FF0000"/>
          </w:rPr>
          <w:t>条件：当</w:t>
        </w:r>
        <w:r>
          <w:rPr>
            <w:b/>
            <w:color w:val="FF0000"/>
          </w:rPr>
          <w:t>CO2</w:t>
        </w:r>
        <w:r>
          <w:rPr>
            <w:rFonts w:hint="eastAsia"/>
            <w:b/>
            <w:color w:val="FF0000"/>
          </w:rPr>
          <w:t>值</w:t>
        </w:r>
        <w:r>
          <w:rPr>
            <w:b/>
            <w:color w:val="FF0000"/>
          </w:rPr>
          <w:t xml:space="preserve">&gt;= PPM </w:t>
        </w:r>
        <w:r>
          <w:rPr>
            <w:rFonts w:hint="eastAsia"/>
            <w:b/>
            <w:color w:val="FF0000"/>
          </w:rPr>
          <w:t xml:space="preserve"> Down</w:t>
        </w:r>
        <w:r>
          <w:rPr>
            <w:rFonts w:hint="eastAsia"/>
            <w:b/>
            <w:color w:val="FF0000"/>
          </w:rPr>
          <w:t>目标值时开启，</w:t>
        </w:r>
      </w:ins>
    </w:p>
    <w:p w:rsidR="0086731B" w:rsidRDefault="00516283">
      <w:pPr>
        <w:rPr>
          <w:ins w:id="218" w:author="vincent" w:date="2022-12-16T09:51:00Z"/>
          <w:b/>
          <w:color w:val="FF0000"/>
        </w:rPr>
      </w:pPr>
      <w:ins w:id="219" w:author="vincent" w:date="2022-12-16T09:51:00Z">
        <w:r>
          <w:rPr>
            <w:rFonts w:hint="eastAsia"/>
            <w:b/>
            <w:color w:val="FF0000"/>
          </w:rPr>
          <w:t>当</w:t>
        </w:r>
        <w:r>
          <w:rPr>
            <w:b/>
            <w:color w:val="FF0000"/>
          </w:rPr>
          <w:t>CO2</w:t>
        </w:r>
        <w:r>
          <w:rPr>
            <w:rFonts w:hint="eastAsia"/>
            <w:b/>
            <w:color w:val="FF0000"/>
          </w:rPr>
          <w:t>值</w:t>
        </w:r>
        <w:r>
          <w:rPr>
            <w:b/>
            <w:color w:val="FF0000"/>
          </w:rPr>
          <w:t xml:space="preserve">&lt;= PPM </w:t>
        </w:r>
        <w:r>
          <w:rPr>
            <w:rFonts w:hint="eastAsia"/>
            <w:b/>
            <w:color w:val="FF0000"/>
          </w:rPr>
          <w:t xml:space="preserve"> Down</w:t>
        </w:r>
        <w:r>
          <w:rPr>
            <w:rFonts w:hint="eastAsia"/>
            <w:b/>
            <w:color w:val="FF0000"/>
          </w:rPr>
          <w:t>目标值</w:t>
        </w:r>
        <w:r>
          <w:rPr>
            <w:b/>
            <w:color w:val="FF0000"/>
          </w:rPr>
          <w:t xml:space="preserve"> - CO2 Deadband</w:t>
        </w:r>
        <w:r>
          <w:rPr>
            <w:rFonts w:hint="eastAsia"/>
            <w:b/>
            <w:color w:val="FF0000"/>
          </w:rPr>
          <w:t>时关闭</w:t>
        </w:r>
      </w:ins>
    </w:p>
    <w:p w:rsidR="0086731B" w:rsidRDefault="00516283">
      <w:r>
        <w:rPr>
          <w:rFonts w:hint="eastAsia"/>
        </w:rPr>
        <w:t>PPM Down only works in night mode</w:t>
      </w:r>
    </w:p>
    <w:p w:rsidR="0086731B" w:rsidRDefault="00516283">
      <w:r>
        <w:rPr>
          <w:rFonts w:hint="eastAsia"/>
        </w:rPr>
        <w:t>PPM DOWN condition: Turn on when CO2 value &gt;= PPM DOWN target value.</w:t>
      </w:r>
    </w:p>
    <w:p w:rsidR="0086731B" w:rsidRDefault="00516283">
      <w:pPr>
        <w:ind w:left="840" w:firstLine="420"/>
      </w:pPr>
      <w:r>
        <w:rPr>
          <w:rFonts w:hint="eastAsia"/>
        </w:rPr>
        <w:t>Turn off when CO2 value &lt;= PPM DOWN target - CO2 Deadband.</w:t>
      </w:r>
    </w:p>
    <w:p w:rsidR="0086731B" w:rsidRDefault="0086731B"/>
    <w:p w:rsidR="0086731B" w:rsidRDefault="00516283">
      <w:r>
        <w:rPr>
          <w:rFonts w:hint="eastAsia"/>
        </w:rPr>
        <w:t>CO2 correction value: After setting the correction value, the CO2 real-time value is CO2 sensor value + correction value.</w:t>
      </w:r>
    </w:p>
    <w:p w:rsidR="0086731B" w:rsidRDefault="00516283">
      <w:pPr>
        <w:pStyle w:val="2"/>
        <w:rPr>
          <w:rFonts w:eastAsia="Calibri" w:cs="Calibri"/>
        </w:rPr>
      </w:pPr>
      <w:bookmarkStart w:id="220" w:name="_Toc121835877"/>
      <w:bookmarkStart w:id="221" w:name="_Toc9"/>
      <w:bookmarkStart w:id="222" w:name="_Toc120540412"/>
      <w:r>
        <w:t>VPD</w:t>
      </w:r>
      <w:bookmarkEnd w:id="220"/>
      <w:bookmarkEnd w:id="221"/>
      <w:bookmarkEnd w:id="222"/>
    </w:p>
    <w:p w:rsidR="0086731B" w:rsidRDefault="00516283">
      <w:r>
        <w:rPr>
          <w:rFonts w:ascii="Arial Unicode MS" w:eastAsia="Arial Unicode MS" w:hAnsi="Arial Unicode MS" w:cs="Arial Unicode MS" w:hint="eastAsia"/>
          <w:lang w:val="zh-TW" w:eastAsia="zh-TW"/>
        </w:rPr>
        <w:t>点击首页</w:t>
      </w:r>
      <w:r>
        <w:t>[VPD]</w:t>
      </w:r>
      <w:r>
        <w:rPr>
          <w:rFonts w:ascii="Arial Unicode MS" w:eastAsia="Arial Unicode MS" w:hAnsi="Arial Unicode MS" w:cs="Arial Unicode MS" w:hint="eastAsia"/>
          <w:lang w:val="zh-TW" w:eastAsia="zh-TW"/>
        </w:rPr>
        <w:t>进入</w:t>
      </w:r>
      <w:r>
        <w:t>VPD</w:t>
      </w:r>
      <w:r>
        <w:rPr>
          <w:rFonts w:ascii="Arial Unicode MS" w:eastAsia="Arial Unicode MS" w:hAnsi="Arial Unicode MS" w:cs="Arial Unicode MS" w:hint="eastAsia"/>
          <w:lang w:val="zh-TW" w:eastAsia="zh-TW"/>
        </w:rPr>
        <w:t>页面。Tap [</w:t>
      </w:r>
      <w:r>
        <w:rPr>
          <w:rFonts w:ascii="Arial Unicode MS" w:eastAsia="Arial Unicode MS" w:hAnsi="Arial Unicode MS" w:cs="Arial Unicode MS" w:hint="eastAsia"/>
        </w:rPr>
        <w:t>VPD</w:t>
      </w:r>
      <w:r>
        <w:rPr>
          <w:rFonts w:ascii="Arial Unicode MS" w:eastAsia="Arial Unicode MS" w:hAnsi="Arial Unicode MS" w:cs="Arial Unicode MS" w:hint="eastAsia"/>
          <w:lang w:val="zh-TW" w:eastAsia="zh-TW"/>
        </w:rPr>
        <w:t xml:space="preserve">] on the top page to enter the </w:t>
      </w:r>
      <w:r>
        <w:rPr>
          <w:rFonts w:ascii="Arial Unicode MS" w:eastAsia="Arial Unicode MS" w:hAnsi="Arial Unicode MS" w:cs="Arial Unicode MS" w:hint="eastAsia"/>
        </w:rPr>
        <w:t>VPD</w:t>
      </w:r>
      <w:r>
        <w:rPr>
          <w:rFonts w:ascii="Arial Unicode MS" w:eastAsia="Arial Unicode MS" w:hAnsi="Arial Unicode MS" w:cs="Arial Unicode MS" w:hint="eastAsia"/>
          <w:lang w:val="zh-TW" w:eastAsia="zh-TW"/>
        </w:rPr>
        <w:t xml:space="preserve"> page.</w:t>
      </w:r>
    </w:p>
    <w:p w:rsidR="0086731B" w:rsidRDefault="00516283">
      <w:pPr>
        <w:rPr>
          <w:rFonts w:ascii="Arial Unicode MS" w:hAnsi="Arial Unicode MS"/>
          <w:lang w:val="zh-TW" w:eastAsia="zh-TW"/>
        </w:rPr>
      </w:pPr>
      <w:r>
        <w:rPr>
          <w:noProof/>
        </w:rPr>
        <w:drawing>
          <wp:inline distT="152400" distB="152400" distL="152400" distR="152400">
            <wp:extent cx="4844415" cy="2838450"/>
            <wp:effectExtent l="0" t="0" r="13335" b="0"/>
            <wp:docPr id="1073741841" name="officeArt object" descr="Screenshot_20221124_12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Screenshot_20221124_121353.png"/>
                    <pic:cNvPicPr>
                      <a:picLocks noChangeAspect="1"/>
                    </pic:cNvPicPr>
                  </pic:nvPicPr>
                  <pic:blipFill>
                    <a:blip r:embed="rId70" cstate="print"/>
                    <a:stretch>
                      <a:fillRect/>
                    </a:stretch>
                  </pic:blipFill>
                  <pic:spPr>
                    <a:xfrm>
                      <a:off x="0" y="0"/>
                      <a:ext cx="4844415" cy="2838450"/>
                    </a:xfrm>
                    <a:prstGeom prst="rect">
                      <a:avLst/>
                    </a:prstGeom>
                    <a:ln w="12700" cap="flat">
                      <a:noFill/>
                      <a:miter lim="400000"/>
                      <a:headEnd/>
                      <a:tailEnd/>
                    </a:ln>
                    <a:effectLst/>
                  </pic:spPr>
                </pic:pic>
              </a:graphicData>
            </a:graphic>
          </wp:inline>
        </w:drawing>
      </w:r>
    </w:p>
    <w:p w:rsidR="0086731B" w:rsidRDefault="00516283">
      <w:pPr>
        <w:rPr>
          <w:rFonts w:ascii="Arial Unicode MS" w:hAnsi="Arial Unicode MS"/>
          <w:lang w:eastAsia="zh-TW"/>
        </w:rPr>
      </w:pPr>
      <w:r>
        <w:rPr>
          <w:rFonts w:ascii="Arial Unicode MS" w:eastAsia="Arial Unicode MS" w:hAnsi="Arial Unicode MS" w:cs="Arial Unicode MS" w:hint="eastAsia"/>
          <w:lang w:val="zh-TW" w:eastAsia="zh-TW"/>
        </w:rPr>
        <w:t>点击</w:t>
      </w:r>
      <w:r>
        <w:t>[VPD Chart]</w:t>
      </w:r>
      <w:r>
        <w:rPr>
          <w:rFonts w:ascii="Arial Unicode MS" w:eastAsia="Arial Unicode MS" w:hAnsi="Arial Unicode MS" w:cs="Arial Unicode MS" w:hint="eastAsia"/>
          <w:lang w:val="zh-TW" w:eastAsia="zh-TW"/>
        </w:rPr>
        <w:t>进入</w:t>
      </w:r>
      <w:r>
        <w:t>VPD</w:t>
      </w:r>
      <w:r>
        <w:rPr>
          <w:rFonts w:ascii="Arial Unicode MS" w:eastAsia="Arial Unicode MS" w:hAnsi="Arial Unicode MS" w:cs="Arial Unicode MS" w:hint="eastAsia"/>
          <w:lang w:val="zh-TW" w:eastAsia="zh-TW"/>
        </w:rPr>
        <w:t>图表页可作为参考值。</w:t>
      </w:r>
      <w:r>
        <w:rPr>
          <w:rFonts w:hint="eastAsia"/>
        </w:rPr>
        <w:t>Tap [VPD Chart] to go to the VPD Chart page as a references.</w:t>
      </w:r>
    </w:p>
    <w:p w:rsidR="0086731B" w:rsidRDefault="00516283">
      <w:r>
        <w:rPr>
          <w:noProof/>
        </w:rPr>
        <w:lastRenderedPageBreak/>
        <w:drawing>
          <wp:inline distT="152400" distB="152400" distL="152400" distR="152400">
            <wp:extent cx="4550410" cy="2666365"/>
            <wp:effectExtent l="0" t="0" r="2540" b="635"/>
            <wp:docPr id="1073741842" name="officeArt object" descr="Screenshot_20221124_12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Screenshot_20221124_121401.png"/>
                    <pic:cNvPicPr>
                      <a:picLocks noChangeAspect="1"/>
                    </pic:cNvPicPr>
                  </pic:nvPicPr>
                  <pic:blipFill>
                    <a:blip r:embed="rId71" cstate="print"/>
                    <a:stretch>
                      <a:fillRect/>
                    </a:stretch>
                  </pic:blipFill>
                  <pic:spPr>
                    <a:xfrm>
                      <a:off x="0" y="0"/>
                      <a:ext cx="4550410" cy="2666365"/>
                    </a:xfrm>
                    <a:prstGeom prst="rect">
                      <a:avLst/>
                    </a:prstGeom>
                    <a:ln w="12700" cap="flat">
                      <a:noFill/>
                      <a:miter lim="400000"/>
                      <a:headEnd/>
                      <a:tailEnd/>
                    </a:ln>
                    <a:effectLst/>
                  </pic:spPr>
                </pic:pic>
              </a:graphicData>
            </a:graphic>
          </wp:inline>
        </w:drawing>
      </w:r>
    </w:p>
    <w:p w:rsidR="0086731B" w:rsidRDefault="0086731B"/>
    <w:p w:rsidR="0086731B" w:rsidRDefault="00516283">
      <w:pPr>
        <w:pStyle w:val="2"/>
        <w:rPr>
          <w:rFonts w:eastAsia="Calibri" w:cs="Calibri"/>
        </w:rPr>
      </w:pPr>
      <w:bookmarkStart w:id="223" w:name="_Toc120540413"/>
      <w:bookmarkStart w:id="224" w:name="_Toc121835878"/>
      <w:bookmarkStart w:id="225" w:name="_Toc10"/>
      <w:r>
        <w:rPr>
          <w:rFonts w:ascii="宋体" w:eastAsia="宋体" w:hAnsi="宋体" w:cs="宋体" w:hint="eastAsia"/>
          <w:b w:val="0"/>
          <w:bCs w:val="0"/>
          <w:lang w:val="zh-TW" w:eastAsia="zh-TW"/>
        </w:rPr>
        <w:t>光照设置</w:t>
      </w:r>
      <w:r>
        <w:t xml:space="preserve"> Lighting Control</w:t>
      </w:r>
      <w:bookmarkEnd w:id="223"/>
      <w:bookmarkEnd w:id="224"/>
      <w:bookmarkEnd w:id="225"/>
    </w:p>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点击首页</w:t>
      </w:r>
      <w:r>
        <w:t>[Light]</w:t>
      </w:r>
      <w:r>
        <w:rPr>
          <w:rFonts w:ascii="Arial Unicode MS" w:eastAsia="Arial Unicode MS" w:hAnsi="Arial Unicode MS" w:cs="Arial Unicode MS" w:hint="eastAsia"/>
          <w:lang w:val="zh-TW" w:eastAsia="zh-TW"/>
        </w:rPr>
        <w:t>进入</w:t>
      </w:r>
      <w:r>
        <w:t>Light</w:t>
      </w:r>
      <w:r>
        <w:rPr>
          <w:rFonts w:ascii="Arial Unicode MS" w:eastAsia="Arial Unicode MS" w:hAnsi="Arial Unicode MS" w:cs="Arial Unicode MS" w:hint="eastAsia"/>
          <w:lang w:val="zh-TW" w:eastAsia="zh-TW"/>
        </w:rPr>
        <w:t>页面，包含线路</w:t>
      </w:r>
      <w:r>
        <w:t>1</w:t>
      </w:r>
      <w:r>
        <w:rPr>
          <w:rFonts w:ascii="Arial Unicode MS" w:eastAsia="Arial Unicode MS" w:hAnsi="Arial Unicode MS" w:cs="Arial Unicode MS" w:hint="eastAsia"/>
          <w:lang w:val="zh-TW" w:eastAsia="zh-TW"/>
        </w:rPr>
        <w:t>设置及线路</w:t>
      </w:r>
      <w:r>
        <w:t>2</w:t>
      </w:r>
      <w:r>
        <w:rPr>
          <w:rFonts w:ascii="Arial Unicode MS" w:eastAsia="Arial Unicode MS" w:hAnsi="Arial Unicode MS" w:cs="Arial Unicode MS" w:hint="eastAsia"/>
          <w:lang w:val="zh-TW" w:eastAsia="zh-TW"/>
        </w:rPr>
        <w:t>设置。</w:t>
      </w:r>
    </w:p>
    <w:p w:rsidR="0086731B" w:rsidRDefault="00516283">
      <w:pPr>
        <w:rPr>
          <w:rFonts w:ascii="Arial Unicode MS" w:hAnsi="Arial Unicode MS"/>
          <w:lang w:val="zh-TW" w:eastAsia="zh-TW"/>
        </w:rPr>
      </w:pPr>
      <w:r>
        <w:rPr>
          <w:rFonts w:hint="eastAsia"/>
        </w:rPr>
        <w:t>Tap [Light] on the home page to enter the Lighting control page, which shows Line 1 settings and Line 2 settings.</w:t>
      </w:r>
    </w:p>
    <w:p w:rsidR="0086731B" w:rsidRDefault="00516283">
      <w:r>
        <w:rPr>
          <w:noProof/>
        </w:rPr>
        <w:drawing>
          <wp:inline distT="152400" distB="152400" distL="152400" distR="152400">
            <wp:extent cx="5270500" cy="3088005"/>
            <wp:effectExtent l="0" t="0" r="0" b="0"/>
            <wp:docPr id="1073741843" name="officeArt object" descr="Screenshot_20221124_12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Screenshot_20221124_121541.png"/>
                    <pic:cNvPicPr>
                      <a:picLocks noChangeAspect="1"/>
                    </pic:cNvPicPr>
                  </pic:nvPicPr>
                  <pic:blipFill>
                    <a:blip r:embed="rId72"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pPr>
        <w:rPr>
          <w:rFonts w:eastAsia="Arial Unicode MS"/>
        </w:rPr>
      </w:pPr>
      <w:r>
        <w:t>A.</w:t>
      </w:r>
      <w:r>
        <w:rPr>
          <w:rFonts w:ascii="Arial Unicode MS" w:eastAsia="Arial Unicode MS" w:hAnsi="Arial Unicode MS" w:cs="Arial Unicode MS" w:hint="eastAsia"/>
          <w:lang w:val="zh-TW" w:eastAsia="zh-TW"/>
        </w:rPr>
        <w:t>线路</w:t>
      </w:r>
      <w:r>
        <w:t>1</w:t>
      </w:r>
      <w:r>
        <w:rPr>
          <w:rFonts w:ascii="Arial Unicode MS" w:eastAsia="Arial Unicode MS" w:hAnsi="Arial Unicode MS" w:cs="Arial Unicode MS" w:hint="eastAsia"/>
          <w:lang w:val="zh-TW" w:eastAsia="zh-TW"/>
        </w:rPr>
        <w:t>灯光设置</w:t>
      </w:r>
      <w:r>
        <w:rPr>
          <w:rFonts w:ascii="Arial Unicode MS" w:eastAsia="Arial Unicode MS" w:hAnsi="Arial Unicode MS" w:cs="Arial Unicode MS" w:hint="eastAsia"/>
        </w:rPr>
        <w:t xml:space="preserve"> Tap to set the Line 1.</w:t>
      </w:r>
    </w:p>
    <w:p w:rsidR="0086731B" w:rsidRDefault="00516283">
      <w:pPr>
        <w:rPr>
          <w:rFonts w:eastAsia="Arial Unicode MS"/>
        </w:rPr>
      </w:pPr>
      <w:r>
        <w:rPr>
          <w:lang w:val="zh-TW" w:eastAsia="zh-TW"/>
        </w:rPr>
        <w:t>B.</w:t>
      </w:r>
      <w:r>
        <w:rPr>
          <w:rFonts w:ascii="Arial Unicode MS" w:eastAsia="Arial Unicode MS" w:hAnsi="Arial Unicode MS" w:cs="Arial Unicode MS" w:hint="eastAsia"/>
          <w:lang w:val="zh-TW" w:eastAsia="zh-TW"/>
        </w:rPr>
        <w:t>线路</w:t>
      </w:r>
      <w:r>
        <w:rPr>
          <w:lang w:val="zh-TW" w:eastAsia="zh-TW"/>
        </w:rPr>
        <w:t>2</w:t>
      </w:r>
      <w:r>
        <w:rPr>
          <w:rFonts w:ascii="Arial Unicode MS" w:eastAsia="Arial Unicode MS" w:hAnsi="Arial Unicode MS" w:cs="Arial Unicode MS" w:hint="eastAsia"/>
          <w:lang w:val="zh-TW" w:eastAsia="zh-TW"/>
        </w:rPr>
        <w:t>灯光设置</w:t>
      </w:r>
      <w:r>
        <w:rPr>
          <w:rFonts w:ascii="Arial Unicode MS" w:eastAsia="Arial Unicode MS" w:hAnsi="Arial Unicode MS" w:cs="Arial Unicode MS" w:hint="eastAsia"/>
        </w:rPr>
        <w:t xml:space="preserve"> Tap to set the Line 2</w:t>
      </w:r>
    </w:p>
    <w:p w:rsidR="0086731B" w:rsidRDefault="00516283">
      <w:pPr>
        <w:rPr>
          <w:lang w:eastAsia="zh-TW"/>
        </w:rPr>
      </w:pPr>
      <w:r>
        <w:lastRenderedPageBreak/>
        <w:t>C.</w:t>
      </w:r>
      <w:r>
        <w:rPr>
          <w:rFonts w:ascii="Arial Unicode MS" w:eastAsia="Arial Unicode MS" w:hAnsi="Arial Unicode MS" w:cs="Arial Unicode MS" w:hint="eastAsia"/>
          <w:lang w:val="zh-TW" w:eastAsia="zh-TW"/>
        </w:rPr>
        <w:t>灯光类型：</w:t>
      </w:r>
      <w:r>
        <w:t>LED</w:t>
      </w:r>
      <w:r>
        <w:rPr>
          <w:rFonts w:ascii="Arial Unicode MS" w:eastAsia="Arial Unicode MS" w:hAnsi="Arial Unicode MS" w:cs="Arial Unicode MS" w:hint="eastAsia"/>
          <w:lang w:val="zh-TW" w:eastAsia="zh-TW"/>
        </w:rPr>
        <w:t>、</w:t>
      </w:r>
      <w:r>
        <w:t>HID</w:t>
      </w:r>
      <w:r>
        <w:rPr>
          <w:rFonts w:ascii="Arial Unicode MS" w:eastAsia="Arial Unicode MS" w:hAnsi="Arial Unicode MS" w:cs="Arial Unicode MS" w:hint="eastAsia"/>
          <w:lang w:val="zh-TW" w:eastAsia="zh-TW"/>
        </w:rPr>
        <w:t>。其中</w:t>
      </w:r>
      <w:r>
        <w:rPr>
          <w:lang w:eastAsia="zh-TW"/>
        </w:rPr>
        <w:t>HID</w:t>
      </w:r>
      <w:r>
        <w:rPr>
          <w:rFonts w:ascii="Arial Unicode MS" w:eastAsia="Arial Unicode MS" w:hAnsi="Arial Unicode MS" w:cs="Arial Unicode MS" w:hint="eastAsia"/>
          <w:lang w:val="zh-TW" w:eastAsia="zh-TW"/>
        </w:rPr>
        <w:t>模式可设置</w:t>
      </w:r>
      <w:r>
        <w:rPr>
          <w:lang w:eastAsia="zh-TW"/>
        </w:rPr>
        <w:t>HID Delay</w:t>
      </w:r>
      <w:r>
        <w:rPr>
          <w:rFonts w:ascii="Arial Unicode MS" w:eastAsia="Arial Unicode MS" w:hAnsi="Arial Unicode MS" w:cs="Arial Unicode MS" w:hint="eastAsia"/>
          <w:lang w:val="zh-TW" w:eastAsia="zh-TW"/>
        </w:rPr>
        <w:t>。</w:t>
      </w:r>
      <w:r>
        <w:rPr>
          <w:rFonts w:ascii="Arial Unicode MS" w:eastAsia="Arial Unicode MS" w:hAnsi="Arial Unicode MS" w:cs="Arial Unicode MS" w:hint="eastAsia"/>
          <w:lang w:eastAsia="zh-TW"/>
        </w:rPr>
        <w:t>Tap</w:t>
      </w:r>
      <w:r>
        <w:rPr>
          <w:rFonts w:ascii="Arial Unicode MS" w:eastAsia="Arial Unicode MS" w:hAnsi="Arial Unicode MS" w:cs="Arial Unicode MS" w:hint="eastAsia"/>
          <w:lang w:val="zh-TW" w:eastAsia="zh-TW"/>
        </w:rPr>
        <w:t xml:space="preserve"> to select the </w:t>
      </w:r>
      <w:r>
        <w:rPr>
          <w:rFonts w:ascii="Arial Unicode MS" w:eastAsia="Arial Unicode MS" w:hAnsi="Arial Unicode MS" w:cs="Arial Unicode MS" w:hint="eastAsia"/>
          <w:lang w:eastAsia="zh-TW"/>
        </w:rPr>
        <w:t>fixture</w:t>
      </w:r>
      <w:r>
        <w:rPr>
          <w:rFonts w:ascii="Arial Unicode MS" w:eastAsia="Arial Unicode MS" w:hAnsi="Arial Unicode MS" w:cs="Arial Unicode MS" w:hint="eastAsia"/>
          <w:lang w:val="zh-TW" w:eastAsia="zh-TW"/>
        </w:rPr>
        <w:t xml:space="preserve"> type</w:t>
      </w:r>
      <w:r>
        <w:rPr>
          <w:rFonts w:ascii="Arial Unicode MS" w:eastAsia="Arial Unicode MS" w:hAnsi="Arial Unicode MS" w:cs="Arial Unicode MS" w:hint="eastAsia"/>
          <w:lang w:eastAsia="zh-TW"/>
        </w:rPr>
        <w:t xml:space="preserve"> between LED/HID.</w:t>
      </w:r>
    </w:p>
    <w:p w:rsidR="0086731B" w:rsidRDefault="00516283">
      <w:pPr>
        <w:rPr>
          <w:rFonts w:eastAsia="Arial Unicode MS"/>
        </w:rPr>
      </w:pPr>
      <w:r>
        <w:rPr>
          <w:lang w:eastAsia="zh-TW"/>
        </w:rPr>
        <w:t>D.</w:t>
      </w:r>
      <w:r>
        <w:rPr>
          <w:rFonts w:ascii="Arial Unicode MS" w:eastAsia="Arial Unicode MS" w:hAnsi="Arial Unicode MS" w:cs="Arial Unicode MS" w:hint="eastAsia"/>
          <w:lang w:val="zh-TW" w:eastAsia="zh-TW"/>
        </w:rPr>
        <w:t>工作模式：</w:t>
      </w:r>
      <w:r>
        <w:rPr>
          <w:lang w:eastAsia="zh-TW"/>
        </w:rPr>
        <w:t>By Schedule</w:t>
      </w:r>
      <w:r>
        <w:rPr>
          <w:rFonts w:ascii="Arial Unicode MS" w:eastAsia="Arial Unicode MS" w:hAnsi="Arial Unicode MS" w:cs="Arial Unicode MS" w:hint="eastAsia"/>
          <w:lang w:val="zh-TW" w:eastAsia="zh-TW"/>
        </w:rPr>
        <w:t>及</w:t>
      </w:r>
      <w:r>
        <w:rPr>
          <w:lang w:eastAsia="zh-TW"/>
        </w:rPr>
        <w:t>By Recycle</w:t>
      </w:r>
      <w:r>
        <w:rPr>
          <w:rFonts w:ascii="Arial Unicode MS" w:eastAsia="Arial Unicode MS" w:hAnsi="Arial Unicode MS" w:cs="Arial Unicode MS" w:hint="eastAsia"/>
          <w:lang w:val="zh-TW" w:eastAsia="zh-TW"/>
        </w:rPr>
        <w:t>。</w:t>
      </w:r>
      <w:r>
        <w:rPr>
          <w:rFonts w:hint="eastAsia"/>
        </w:rPr>
        <w:t>Operating modes: By Schedule and By Recycle.</w:t>
      </w:r>
    </w:p>
    <w:p w:rsidR="0086731B" w:rsidRDefault="00516283">
      <w:pPr>
        <w:rPr>
          <w:rFonts w:ascii="Arial Unicode MS" w:eastAsia="Arial Unicode MS" w:hAnsi="Arial Unicode MS" w:cs="Arial Unicode MS"/>
          <w:lang w:val="zh-TW" w:eastAsia="zh-TW"/>
        </w:rPr>
      </w:pPr>
      <w:r>
        <w:t>By Schedule</w:t>
      </w:r>
      <w:r>
        <w:rPr>
          <w:rFonts w:ascii="Arial Unicode MS" w:eastAsia="Arial Unicode MS" w:hAnsi="Arial Unicode MS" w:cs="Arial Unicode MS" w:hint="eastAsia"/>
          <w:lang w:val="zh-TW" w:eastAsia="zh-TW"/>
        </w:rPr>
        <w:t>：可设置几点开，几点关。每天循环。最多可设置</w:t>
      </w:r>
      <w:r>
        <w:t>12</w:t>
      </w:r>
      <w:r>
        <w:rPr>
          <w:rFonts w:ascii="Arial Unicode MS" w:eastAsia="Arial Unicode MS" w:hAnsi="Arial Unicode MS" w:cs="Arial Unicode MS" w:hint="eastAsia"/>
          <w:lang w:val="zh-TW" w:eastAsia="zh-TW"/>
        </w:rPr>
        <w:t>组定时器。</w:t>
      </w:r>
    </w:p>
    <w:p w:rsidR="0086731B" w:rsidRDefault="00516283">
      <w:r>
        <w:rPr>
          <w:rFonts w:hint="eastAsia"/>
        </w:rPr>
        <w:t>By Schedule: You can set the on time and off time. Daily cycle. Up to 12 sets of timers can be set.</w:t>
      </w:r>
    </w:p>
    <w:p w:rsidR="0086731B" w:rsidRDefault="00516283">
      <w:pPr>
        <w:rPr>
          <w:rFonts w:ascii="Arial Unicode MS" w:eastAsia="Arial Unicode MS" w:hAnsi="Arial Unicode MS" w:cs="Arial Unicode MS"/>
          <w:lang w:val="zh-TW" w:eastAsia="zh-TW"/>
        </w:rPr>
      </w:pPr>
      <w:r>
        <w:t>By Recycle</w:t>
      </w:r>
      <w:r>
        <w:rPr>
          <w:rFonts w:ascii="Arial Unicode MS" w:eastAsia="Arial Unicode MS" w:hAnsi="Arial Unicode MS" w:cs="Arial Unicode MS" w:hint="eastAsia"/>
          <w:lang w:val="zh-TW" w:eastAsia="zh-TW"/>
        </w:rPr>
        <w:t>：可设置第一次开启时间，开启时长，关闭时长。</w:t>
      </w:r>
    </w:p>
    <w:p w:rsidR="0086731B" w:rsidRDefault="00516283">
      <w:r>
        <w:rPr>
          <w:rFonts w:hint="eastAsia"/>
        </w:rPr>
        <w:t>By Recycle: Start time, on time duration, off time duration.</w:t>
      </w:r>
    </w:p>
    <w:p w:rsidR="00415E0B" w:rsidRPr="00415E0B" w:rsidRDefault="00415E0B" w:rsidP="00415E0B">
      <w:pPr>
        <w:rPr>
          <w:rFonts w:ascii="Arial Unicode MS" w:eastAsia="Arial Unicode MS" w:hAnsi="Arial Unicode MS" w:cs="Arial Unicode MS"/>
          <w:color w:val="FF0000"/>
        </w:rPr>
      </w:pPr>
      <w:r w:rsidRPr="00415E0B">
        <w:rPr>
          <w:rFonts w:hint="eastAsia"/>
          <w:color w:val="FF0000"/>
        </w:rPr>
        <w:t>E.</w:t>
      </w:r>
      <w:r w:rsidRPr="00415E0B">
        <w:rPr>
          <w:rFonts w:hint="eastAsia"/>
          <w:color w:val="FF0000"/>
          <w:lang w:eastAsia="zh-TW"/>
        </w:rPr>
        <w:t>控制模式：</w:t>
      </w:r>
      <w:r w:rsidRPr="00415E0B">
        <w:rPr>
          <w:rFonts w:hint="eastAsia"/>
          <w:color w:val="FF0000"/>
          <w:lang w:eastAsia="zh-TW"/>
        </w:rPr>
        <w:t>POWER</w:t>
      </w:r>
      <w:r w:rsidRPr="00415E0B">
        <w:rPr>
          <w:rFonts w:hint="eastAsia"/>
          <w:color w:val="FF0000"/>
          <w:lang w:eastAsia="zh-TW"/>
        </w:rPr>
        <w:t>：指定灯光输出功率百分比；</w:t>
      </w:r>
      <w:r w:rsidRPr="00415E0B">
        <w:rPr>
          <w:rFonts w:hint="eastAsia"/>
          <w:color w:val="FF0000"/>
          <w:lang w:eastAsia="zh-TW"/>
        </w:rPr>
        <w:t>AUTO DIMMING</w:t>
      </w:r>
      <w:r w:rsidRPr="00415E0B">
        <w:rPr>
          <w:rFonts w:hint="eastAsia"/>
          <w:color w:val="FF0000"/>
          <w:lang w:eastAsia="zh-TW"/>
        </w:rPr>
        <w:t>：需要有</w:t>
      </w:r>
      <w:r w:rsidRPr="00415E0B">
        <w:rPr>
          <w:rFonts w:hint="eastAsia"/>
          <w:color w:val="FF0000"/>
          <w:lang w:eastAsia="zh-TW"/>
        </w:rPr>
        <w:t>PAR</w:t>
      </w:r>
      <w:r w:rsidRPr="00415E0B">
        <w:rPr>
          <w:rFonts w:hint="eastAsia"/>
          <w:color w:val="FF0000"/>
          <w:lang w:eastAsia="zh-TW"/>
        </w:rPr>
        <w:t>传感器</w:t>
      </w:r>
      <w:r w:rsidRPr="00415E0B">
        <w:rPr>
          <w:rFonts w:hint="eastAsia"/>
          <w:color w:val="FF0000"/>
          <w:lang w:eastAsia="zh-TW"/>
        </w:rPr>
        <w:t>,</w:t>
      </w:r>
      <w:r w:rsidRPr="00415E0B">
        <w:rPr>
          <w:rFonts w:ascii="Arial Unicode MS" w:eastAsia="Arial Unicode MS" w:hAnsi="Arial Unicode MS" w:cs="Arial Unicode MS" w:hint="eastAsia"/>
          <w:color w:val="FF0000"/>
        </w:rPr>
        <w:t>使光照维持在设定的光照值下；只有Line1才有。</w:t>
      </w:r>
    </w:p>
    <w:p w:rsidR="0086731B" w:rsidRPr="00415E0B" w:rsidRDefault="00516283" w:rsidP="00415E0B">
      <w:pPr>
        <w:rPr>
          <w:rFonts w:ascii="Arial Unicode MS" w:eastAsia="Arial Unicode MS" w:hAnsi="Arial Unicode MS" w:cs="Arial Unicode MS"/>
        </w:rPr>
      </w:pPr>
      <w:r>
        <w:t>F.</w:t>
      </w:r>
      <w:r w:rsidR="00D01ED0" w:rsidRPr="00D01ED0">
        <w:rPr>
          <w:rFonts w:hint="eastAsia"/>
        </w:rPr>
        <w:t xml:space="preserve"> </w:t>
      </w:r>
      <w:r w:rsidR="00D01ED0" w:rsidRPr="00D01ED0">
        <w:rPr>
          <w:rFonts w:ascii="Arial Unicode MS" w:eastAsia="Arial Unicode MS" w:hAnsi="Arial Unicode MS" w:cs="Arial Unicode MS" w:hint="eastAsia"/>
          <w:color w:val="FF0000"/>
          <w:shd w:val="clear" w:color="auto" w:fill="FFFF00"/>
          <w:lang w:val="zh-TW" w:eastAsia="zh-TW"/>
        </w:rPr>
        <w:t>自动调温温度:当温度超过设置值时，灯具自动调整为设置值的一半输出，如果调整后低于40%，将设为40%。</w:t>
      </w:r>
      <w:r>
        <w:rPr>
          <w:rFonts w:hint="eastAsia"/>
        </w:rPr>
        <w:t>Automatic dimming temperature : When the temperature exceeds the dimming temperature, the fixtures automatically adjusts to 40% output.</w:t>
      </w:r>
    </w:p>
    <w:p w:rsidR="0086731B" w:rsidRDefault="0086731B"/>
    <w:p w:rsidR="0086731B" w:rsidRDefault="00516283">
      <w:r>
        <w:rPr>
          <w:lang w:eastAsia="zh-TW"/>
        </w:rPr>
        <w:t>G.</w:t>
      </w:r>
      <w:r>
        <w:rPr>
          <w:rFonts w:ascii="Arial Unicode MS" w:eastAsia="Arial Unicode MS" w:hAnsi="Arial Unicode MS" w:cs="Arial Unicode MS" w:hint="eastAsia"/>
          <w:lang w:val="zh-TW" w:eastAsia="zh-TW"/>
        </w:rPr>
        <w:t>关闭温度：当温度超过设置值时，自动关闭。</w:t>
      </w:r>
      <w:r>
        <w:rPr>
          <w:rFonts w:hint="eastAsia"/>
        </w:rPr>
        <w:t>Off temperature: Automatically turn off the fixture when the temperature exceeds the off temperature.</w:t>
      </w:r>
    </w:p>
    <w:p w:rsidR="0086731B" w:rsidRDefault="00516283">
      <w:r>
        <w:rPr>
          <w:lang w:eastAsia="zh-TW"/>
        </w:rPr>
        <w:t>H.</w:t>
      </w:r>
      <w:r>
        <w:rPr>
          <w:rFonts w:ascii="Arial Unicode MS" w:eastAsia="Arial Unicode MS" w:hAnsi="Arial Unicode MS" w:cs="Arial Unicode MS" w:hint="eastAsia"/>
          <w:lang w:val="zh-TW" w:eastAsia="zh-TW"/>
        </w:rPr>
        <w:t>日晖控制：模拟日升日落持续时间。</w:t>
      </w:r>
      <w:r>
        <w:rPr>
          <w:rFonts w:hint="eastAsia"/>
        </w:rPr>
        <w:t xml:space="preserve"> Simulation: Simulate the sunrise and sunset.</w:t>
      </w:r>
    </w:p>
    <w:p w:rsidR="0086731B" w:rsidRDefault="00516283">
      <w:r>
        <w:t>I.</w:t>
      </w:r>
      <w:r>
        <w:rPr>
          <w:rFonts w:ascii="Arial Unicode MS" w:eastAsia="Arial Unicode MS" w:hAnsi="Arial Unicode MS" w:cs="Arial Unicode MS" w:hint="eastAsia"/>
          <w:lang w:val="zh-CN"/>
        </w:rPr>
        <w:t>保存设置；Save the Settings;</w:t>
      </w:r>
    </w:p>
    <w:p w:rsidR="0086731B" w:rsidRDefault="0086731B"/>
    <w:p w:rsidR="0086731B" w:rsidRDefault="00516283">
      <w:pPr>
        <w:pStyle w:val="2"/>
        <w:rPr>
          <w:rFonts w:ascii="Calibri" w:eastAsia="Calibri" w:hAnsi="Calibri" w:cs="Calibri"/>
          <w:lang w:val="zh-TW" w:eastAsia="zh-TW"/>
        </w:rPr>
      </w:pPr>
      <w:bookmarkStart w:id="226" w:name="_Toc120540414"/>
      <w:bookmarkStart w:id="227" w:name="_Toc11"/>
      <w:bookmarkStart w:id="228" w:name="_Toc121835879"/>
      <w:r>
        <w:rPr>
          <w:rFonts w:hint="eastAsia"/>
          <w:lang w:val="zh-TW" w:eastAsia="zh-TW"/>
        </w:rPr>
        <w:t>设备列表</w:t>
      </w:r>
      <w:bookmarkEnd w:id="226"/>
      <w:bookmarkEnd w:id="227"/>
      <w:r>
        <w:rPr>
          <w:rFonts w:hint="eastAsia"/>
        </w:rPr>
        <w:t xml:space="preserve"> Device List</w:t>
      </w:r>
      <w:bookmarkEnd w:id="228"/>
    </w:p>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首页点击</w:t>
      </w:r>
      <w:r>
        <w:t>[Device]</w:t>
      </w:r>
      <w:r>
        <w:rPr>
          <w:rFonts w:ascii="Arial Unicode MS" w:eastAsia="Arial Unicode MS" w:hAnsi="Arial Unicode MS" w:cs="Arial Unicode MS" w:hint="eastAsia"/>
          <w:lang w:val="zh-TW" w:eastAsia="zh-TW"/>
        </w:rPr>
        <w:t>进入设备列表。</w:t>
      </w:r>
    </w:p>
    <w:p w:rsidR="0086731B" w:rsidRDefault="00516283">
      <w:r>
        <w:rPr>
          <w:rFonts w:hint="eastAsia"/>
        </w:rPr>
        <w:t>Tap [Device] on the home page to enter the device list.</w:t>
      </w:r>
    </w:p>
    <w:p w:rsidR="0086731B" w:rsidRDefault="0086731B">
      <w:pPr>
        <w:rPr>
          <w:lang w:val="zh-TW" w:eastAsia="zh-TW"/>
        </w:rPr>
      </w:pPr>
    </w:p>
    <w:p w:rsidR="0086731B" w:rsidRDefault="00516283">
      <w:r>
        <w:rPr>
          <w:noProof/>
        </w:rPr>
        <w:lastRenderedPageBreak/>
        <w:drawing>
          <wp:inline distT="152400" distB="152400" distL="152400" distR="152400">
            <wp:extent cx="5270500" cy="3294380"/>
            <wp:effectExtent l="0" t="0" r="0" b="0"/>
            <wp:docPr id="1073741844" name="officeArt object" descr="Screenshot_20221124_14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Screenshot_20221124_141915.png"/>
                    <pic:cNvPicPr>
                      <a:picLocks noChangeAspect="1"/>
                    </pic:cNvPicPr>
                  </pic:nvPicPr>
                  <pic:blipFill>
                    <a:blip r:embed="rId73" cstate="print"/>
                    <a:stretch>
                      <a:fillRect/>
                    </a:stretch>
                  </pic:blipFill>
                  <pic:spPr>
                    <a:xfrm>
                      <a:off x="0" y="0"/>
                      <a:ext cx="5270500" cy="3294063"/>
                    </a:xfrm>
                    <a:prstGeom prst="rect">
                      <a:avLst/>
                    </a:prstGeom>
                    <a:ln w="12700" cap="flat">
                      <a:noFill/>
                      <a:miter lim="400000"/>
                      <a:headEnd/>
                      <a:tailEnd/>
                    </a:ln>
                    <a:effectLst/>
                  </pic:spPr>
                </pic:pic>
              </a:graphicData>
            </a:graphic>
          </wp:inline>
        </w:drawing>
      </w:r>
    </w:p>
    <w:p w:rsidR="0086731B" w:rsidRDefault="0086731B"/>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设备掉线时背景变灰，掉线设备支持长按</w:t>
      </w:r>
      <w:r>
        <w:t>2</w:t>
      </w:r>
      <w:r>
        <w:rPr>
          <w:rFonts w:ascii="Arial Unicode MS" w:eastAsia="Arial Unicode MS" w:hAnsi="Arial Unicode MS" w:cs="Arial Unicode MS" w:hint="eastAsia"/>
          <w:lang w:val="zh-TW" w:eastAsia="zh-TW"/>
        </w:rPr>
        <w:t>秒删除。</w:t>
      </w:r>
    </w:p>
    <w:p w:rsidR="0086731B" w:rsidRDefault="00516283">
      <w:pPr>
        <w:rPr>
          <w:rFonts w:ascii="Calibri" w:hAnsi="Calibri" w:cs="Calibri"/>
        </w:rPr>
      </w:pPr>
      <w:r>
        <w:rPr>
          <w:rFonts w:hint="eastAsia"/>
        </w:rPr>
        <w:t>Device will turn gray when it is offline, offline device can be deleted by 2 sec long press.</w:t>
      </w:r>
    </w:p>
    <w:p w:rsidR="0086731B" w:rsidRDefault="0086731B"/>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常开常关时右上角显示</w:t>
      </w:r>
      <w:r>
        <w:t>M-ON</w:t>
      </w:r>
      <w:r>
        <w:rPr>
          <w:rFonts w:ascii="Arial Unicode MS" w:eastAsia="Arial Unicode MS" w:hAnsi="Arial Unicode MS" w:cs="Arial Unicode MS" w:hint="eastAsia"/>
          <w:lang w:val="zh-TW" w:eastAsia="zh-TW"/>
        </w:rPr>
        <w:t>及</w:t>
      </w:r>
      <w:r>
        <w:t>M-OFF</w:t>
      </w:r>
      <w:r>
        <w:rPr>
          <w:rFonts w:ascii="Arial Unicode MS" w:eastAsia="Arial Unicode MS" w:hAnsi="Arial Unicode MS" w:cs="Arial Unicode MS" w:hint="eastAsia"/>
          <w:lang w:val="zh-TW" w:eastAsia="zh-TW"/>
        </w:rPr>
        <w:t>。</w:t>
      </w:r>
    </w:p>
    <w:p w:rsidR="0086731B" w:rsidRDefault="00516283">
      <w:pPr>
        <w:rPr>
          <w:rFonts w:ascii="Calibri" w:hAnsi="Calibri" w:cs="Calibri"/>
        </w:rPr>
      </w:pPr>
      <w:r>
        <w:rPr>
          <w:rFonts w:hint="eastAsia"/>
        </w:rPr>
        <w:t>M-ON and M-OFF are displayed in the upper right corner when normally open and normally closed.</w:t>
      </w:r>
    </w:p>
    <w:p w:rsidR="0086731B" w:rsidRDefault="0086731B"/>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设备工作时将显示相应的工作状态。</w:t>
      </w:r>
    </w:p>
    <w:p w:rsidR="0086731B" w:rsidRDefault="00516283">
      <w:r>
        <w:rPr>
          <w:rFonts w:hint="eastAsia"/>
        </w:rPr>
        <w:t>The corresponding operating status will be displayed when the device is working.</w:t>
      </w:r>
    </w:p>
    <w:p w:rsidR="0086731B" w:rsidRDefault="0086731B">
      <w:pPr>
        <w:rPr>
          <w:rFonts w:ascii="Arial Unicode MS" w:eastAsia="Arial Unicode MS" w:hAnsi="Arial Unicode MS" w:cs="Arial Unicode MS"/>
          <w:lang w:val="zh-TW" w:eastAsia="zh-TW"/>
        </w:rPr>
      </w:pPr>
    </w:p>
    <w:p w:rsidR="0086731B" w:rsidRDefault="0086731B">
      <w:pPr>
        <w:rPr>
          <w:rFonts w:ascii="Arial Unicode MS" w:eastAsia="Arial Unicode MS" w:hAnsi="Arial Unicode MS" w:cs="Arial Unicode MS"/>
          <w:lang w:val="zh-TW" w:eastAsia="zh-TW"/>
        </w:rPr>
      </w:pPr>
    </w:p>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D71466">
      <w:r>
        <w:pict>
          <v:rect id="_x0000_s1028" alt="矩形 104" style="position:absolute;left:0;text-align:left;margin-left:-234.7pt;margin-top:3.1pt;width:107.75pt;height:113.5pt;z-index:251712512;mso-position-vertical-relative:line" o:gfxdata="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SQPtd0AAAALAQAADwAAAAAAAAABACAAAAAiAAAAZHJzL2Rvd25yZXYueG1sUEsBAhQAFAAA&#10;AAgAh07iQF9yos3qAQAAvgMAAA4AAAAAAAAAAQAgAAAALAEAAGRycy9lMm9Eb2MueG1sUEsFBgAA&#10;AAAGAAYAWQEAAIgFAAAAAA==&#10;" filled="f" strokecolor="#c00000" strokeweight="2pt">
            <v:stroke joinstyle="round"/>
          </v:rect>
        </w:pict>
      </w:r>
    </w:p>
    <w:p w:rsidR="0086731B" w:rsidRDefault="00516283">
      <w:r>
        <w:rPr>
          <w:rFonts w:ascii="Arial Unicode MS" w:eastAsia="Arial Unicode MS" w:hAnsi="Arial Unicode MS" w:cs="Arial Unicode MS" w:hint="eastAsia"/>
          <w:lang w:val="zh-TW" w:eastAsia="zh-TW"/>
        </w:rPr>
        <w:t>点击设备进入设备设置页面</w:t>
      </w:r>
      <w:r>
        <w:t>:</w:t>
      </w:r>
    </w:p>
    <w:p w:rsidR="0086731B" w:rsidRDefault="00516283">
      <w:pPr>
        <w:rPr>
          <w:rFonts w:ascii="Calibri" w:hAnsi="Calibri" w:cs="Calibri"/>
        </w:rPr>
      </w:pPr>
      <w:r>
        <w:rPr>
          <w:rFonts w:hint="eastAsia"/>
        </w:rPr>
        <w:t>Tap on the device to enter the device settings page:</w:t>
      </w:r>
    </w:p>
    <w:p w:rsidR="0086731B" w:rsidRDefault="0086731B"/>
    <w:p w:rsidR="0086731B" w:rsidRDefault="00516283">
      <w:r>
        <w:rPr>
          <w:noProof/>
        </w:rPr>
        <w:drawing>
          <wp:inline distT="152400" distB="152400" distL="152400" distR="152400">
            <wp:extent cx="5270500" cy="3088005"/>
            <wp:effectExtent l="0" t="0" r="0" b="0"/>
            <wp:docPr id="1073741849" name="officeArt object" descr="Screenshot_20221124_14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Screenshot_20221124_142717.png"/>
                    <pic:cNvPicPr>
                      <a:picLocks noChangeAspect="1"/>
                    </pic:cNvPicPr>
                  </pic:nvPicPr>
                  <pic:blipFill>
                    <a:blip r:embed="rId74"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r>
        <w:t>A.</w:t>
      </w:r>
      <w:r>
        <w:rPr>
          <w:rFonts w:ascii="Arial Unicode MS" w:eastAsia="Arial Unicode MS" w:hAnsi="Arial Unicode MS" w:cs="Arial Unicode MS" w:hint="eastAsia"/>
          <w:lang w:val="zh-TW" w:eastAsia="zh-TW"/>
        </w:rPr>
        <w:t>点击设备名称</w:t>
      </w:r>
      <w:r>
        <w:rPr>
          <w:noProof/>
        </w:rPr>
        <w:drawing>
          <wp:inline distT="0" distB="0" distL="0" distR="0">
            <wp:extent cx="257175" cy="295275"/>
            <wp:effectExtent l="0" t="0" r="0" b="0"/>
            <wp:docPr id="1073741850" name="officeArt object" descr="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图片 19"/>
                    <pic:cNvPicPr>
                      <a:picLocks noChangeAspect="1"/>
                    </pic:cNvPicPr>
                  </pic:nvPicPr>
                  <pic:blipFill>
                    <a:blip r:embed="rId47" cstate="print"/>
                    <a:stretch>
                      <a:fillRect/>
                    </a:stretch>
                  </pic:blipFill>
                  <pic:spPr>
                    <a:xfrm>
                      <a:off x="0" y="0"/>
                      <a:ext cx="257175" cy="295275"/>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，可修改设备名称，名称规则为最多</w:t>
      </w:r>
      <w:r>
        <w:t>5</w:t>
      </w:r>
      <w:r>
        <w:rPr>
          <w:rFonts w:ascii="Arial Unicode MS" w:eastAsia="Arial Unicode MS" w:hAnsi="Arial Unicode MS" w:cs="Arial Unicode MS" w:hint="eastAsia"/>
          <w:lang w:val="zh-TW" w:eastAsia="zh-TW"/>
        </w:rPr>
        <w:t>个字符，且只支持英文数字及下划线。</w:t>
      </w:r>
      <w:r>
        <w:rPr>
          <w:rFonts w:hint="eastAsia"/>
        </w:rPr>
        <w:t>Tap on the device name</w:t>
      </w:r>
      <w:r>
        <w:rPr>
          <w:noProof/>
        </w:rPr>
        <w:drawing>
          <wp:inline distT="0" distB="0" distL="114300" distR="114300">
            <wp:extent cx="257175" cy="295275"/>
            <wp:effectExtent l="0" t="0" r="9525" b="9525"/>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47" cstate="print"/>
                    <a:stretch>
                      <a:fillRect/>
                    </a:stretch>
                  </pic:blipFill>
                  <pic:spPr>
                    <a:xfrm>
                      <a:off x="0" y="0"/>
                      <a:ext cx="257175" cy="295275"/>
                    </a:xfrm>
                    <a:prstGeom prst="rect">
                      <a:avLst/>
                    </a:prstGeom>
                    <a:noFill/>
                    <a:ln>
                      <a:noFill/>
                    </a:ln>
                  </pic:spPr>
                </pic:pic>
              </a:graphicData>
            </a:graphic>
          </wp:inline>
        </w:drawing>
      </w:r>
      <w:r>
        <w:rPr>
          <w:rFonts w:hint="eastAsia"/>
        </w:rPr>
        <w:t xml:space="preserve"> to name your device name with 5 characters max</w:t>
      </w:r>
    </w:p>
    <w:p w:rsidR="0086731B" w:rsidRDefault="00516283">
      <w:r>
        <w:t>B.AC Station-4</w:t>
      </w:r>
      <w:r>
        <w:rPr>
          <w:rFonts w:hint="eastAsia"/>
          <w:lang w:val="zh-TW" w:eastAsia="zh-TW"/>
        </w:rPr>
        <w:t>，</w:t>
      </w:r>
      <w:r>
        <w:t>Output12</w:t>
      </w:r>
      <w:r>
        <w:rPr>
          <w:rFonts w:ascii="Arial Unicode MS" w:eastAsia="Arial Unicode MS" w:hAnsi="Arial Unicode MS" w:cs="Arial Unicode MS" w:hint="eastAsia"/>
          <w:lang w:val="zh-TW" w:eastAsia="zh-TW"/>
        </w:rPr>
        <w:t>支持修改端口类别，点击最上方设备类型可修改。</w:t>
      </w:r>
    </w:p>
    <w:p w:rsidR="0086731B" w:rsidRDefault="00516283">
      <w:r>
        <w:t>C.</w:t>
      </w:r>
      <w:r>
        <w:rPr>
          <w:noProof/>
        </w:rPr>
        <w:drawing>
          <wp:inline distT="0" distB="0" distL="0" distR="0">
            <wp:extent cx="304800" cy="304800"/>
            <wp:effectExtent l="0" t="0" r="0" b="0"/>
            <wp:docPr id="1073741852" name="officeArt object" descr="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图片 16"/>
                    <pic:cNvPicPr>
                      <a:picLocks noChangeAspect="1"/>
                    </pic:cNvPicPr>
                  </pic:nvPicPr>
                  <pic:blipFill>
                    <a:blip r:embed="rId75" cstate="print"/>
                    <a:stretch>
                      <a:fillRect/>
                    </a:stretch>
                  </pic:blipFill>
                  <pic:spPr>
                    <a:xfrm>
                      <a:off x="0" y="0"/>
                      <a:ext cx="304800" cy="304800"/>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：点击可直接设备定位，定位成功时设备会闪烁</w:t>
      </w:r>
      <w:r>
        <w:t>1</w:t>
      </w:r>
      <w:r>
        <w:rPr>
          <w:rFonts w:ascii="Arial Unicode MS" w:eastAsia="Arial Unicode MS" w:hAnsi="Arial Unicode MS" w:cs="Arial Unicode MS" w:hint="eastAsia"/>
          <w:lang w:val="zh-TW" w:eastAsia="zh-TW"/>
        </w:rPr>
        <w:t>分钟。</w:t>
      </w:r>
      <w:r>
        <w:rPr>
          <w:rFonts w:hint="eastAsia"/>
        </w:rPr>
        <w:t>Click to locate the device directly, and the device will flash for 1 minute when it is successfully located.</w:t>
      </w:r>
    </w:p>
    <w:p w:rsidR="0086731B" w:rsidRDefault="00516283">
      <w:pPr>
        <w:rPr>
          <w:rFonts w:eastAsia="Arial Unicode MS"/>
        </w:rPr>
      </w:pPr>
      <w:r>
        <w:t>D.</w:t>
      </w:r>
      <w:r>
        <w:rPr>
          <w:rFonts w:ascii="Arial Unicode MS" w:eastAsia="Arial Unicode MS" w:hAnsi="Arial Unicode MS" w:cs="Arial Unicode MS" w:hint="eastAsia"/>
          <w:lang w:val="zh-CN"/>
        </w:rPr>
        <w:t>手动开关</w:t>
      </w:r>
      <w:r>
        <w:rPr>
          <w:rFonts w:ascii="Arial Unicode MS" w:eastAsia="Arial Unicode MS" w:hAnsi="Arial Unicode MS" w:cs="Arial Unicode MS" w:hint="eastAsia"/>
        </w:rPr>
        <w:t>Manual Switch</w:t>
      </w:r>
    </w:p>
    <w:p w:rsidR="0086731B" w:rsidRDefault="00516283">
      <w:pPr>
        <w:rPr>
          <w:rFonts w:ascii="Calibri" w:hAnsi="Calibri" w:cs="Calibri"/>
        </w:rPr>
      </w:pPr>
      <w:r>
        <w:rPr>
          <w:rFonts w:ascii="Arial Unicode MS" w:eastAsia="Arial Unicode MS" w:hAnsi="Arial Unicode MS" w:cs="Arial Unicode MS" w:hint="eastAsia"/>
          <w:lang w:val="zh-TW" w:eastAsia="zh-TW"/>
        </w:rPr>
        <w:t>手动开：选中后将直接开启</w:t>
      </w:r>
      <w:r>
        <w:t>N</w:t>
      </w:r>
      <w:r>
        <w:rPr>
          <w:rFonts w:ascii="Arial Unicode MS" w:eastAsia="Arial Unicode MS" w:hAnsi="Arial Unicode MS" w:cs="Arial Unicode MS" w:hint="eastAsia"/>
          <w:lang w:val="zh-TW" w:eastAsia="zh-TW"/>
        </w:rPr>
        <w:t>秒，</w:t>
      </w:r>
      <w:r>
        <w:t>N</w:t>
      </w:r>
      <w:r>
        <w:rPr>
          <w:rFonts w:ascii="Arial Unicode MS" w:eastAsia="Arial Unicode MS" w:hAnsi="Arial Unicode MS" w:cs="Arial Unicode MS" w:hint="eastAsia"/>
          <w:lang w:val="zh-TW" w:eastAsia="zh-TW"/>
        </w:rPr>
        <w:t>秒后恢复自动。</w:t>
      </w:r>
      <w:r>
        <w:rPr>
          <w:rFonts w:hint="eastAsia"/>
        </w:rPr>
        <w:t>Manual on: will be directly opened for N seconds after selected, N seconds after restoring automatic.</w:t>
      </w:r>
    </w:p>
    <w:p w:rsidR="0086731B" w:rsidRDefault="0086731B">
      <w:pPr>
        <w:ind w:firstLine="420"/>
      </w:pPr>
    </w:p>
    <w:p w:rsidR="0086731B" w:rsidRDefault="00516283">
      <w:r>
        <w:rPr>
          <w:rFonts w:ascii="Arial Unicode MS" w:eastAsia="Arial Unicode MS" w:hAnsi="Arial Unicode MS" w:cs="Arial Unicode MS" w:hint="eastAsia"/>
          <w:lang w:val="zh-TW" w:eastAsia="zh-TW"/>
        </w:rPr>
        <w:t>手动关：选中后关闭设备。</w:t>
      </w:r>
      <w:r>
        <w:rPr>
          <w:rFonts w:hint="eastAsia"/>
        </w:rPr>
        <w:t>Manual Off: Turns off the device when selected.</w:t>
      </w:r>
    </w:p>
    <w:p w:rsidR="0086731B" w:rsidRDefault="0086731B"/>
    <w:p w:rsidR="0086731B" w:rsidRDefault="00516283">
      <w:pPr>
        <w:numPr>
          <w:ilvl w:val="0"/>
          <w:numId w:val="4"/>
        </w:numPr>
        <w:tabs>
          <w:tab w:val="clear" w:pos="312"/>
        </w:tabs>
        <w:rPr>
          <w:rFonts w:ascii="Arial Unicode MS" w:hAnsi="Arial Unicode MS"/>
          <w:lang w:val="zh-TW" w:eastAsia="zh-TW"/>
        </w:rPr>
      </w:pPr>
      <w:r>
        <w:rPr>
          <w:noProof/>
        </w:rPr>
        <w:drawing>
          <wp:inline distT="0" distB="0" distL="0" distR="0">
            <wp:extent cx="316865" cy="295275"/>
            <wp:effectExtent l="0" t="0" r="0" b="0"/>
            <wp:docPr id="1073741854" name="officeArt object" descr="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图片 15"/>
                    <pic:cNvPicPr>
                      <a:picLocks noChangeAspect="1"/>
                    </pic:cNvPicPr>
                  </pic:nvPicPr>
                  <pic:blipFill>
                    <a:blip r:embed="rId76" cstate="print"/>
                    <a:stretch>
                      <a:fillRect/>
                    </a:stretch>
                  </pic:blipFill>
                  <pic:spPr>
                    <a:xfrm>
                      <a:off x="0" y="0"/>
                      <a:ext cx="316865" cy="295275"/>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：灯光设备</w:t>
      </w:r>
      <w:r>
        <w:t>/</w:t>
      </w:r>
      <w:r>
        <w:rPr>
          <w:rFonts w:ascii="Arial Unicode MS" w:eastAsia="Arial Unicode MS" w:hAnsi="Arial Unicode MS" w:cs="Arial Unicode MS" w:hint="eastAsia"/>
          <w:lang w:val="zh-TW" w:eastAsia="zh-TW"/>
        </w:rPr>
        <w:t>温度设备</w:t>
      </w:r>
      <w:r>
        <w:t>/</w:t>
      </w:r>
      <w:r>
        <w:rPr>
          <w:rFonts w:ascii="Arial Unicode MS" w:eastAsia="Arial Unicode MS" w:hAnsi="Arial Unicode MS" w:cs="Arial Unicode MS" w:hint="eastAsia"/>
          <w:lang w:val="zh-TW" w:eastAsia="zh-TW"/>
        </w:rPr>
        <w:t>湿度设备</w:t>
      </w:r>
      <w:r>
        <w:t>/CO2</w:t>
      </w:r>
      <w:r>
        <w:rPr>
          <w:rFonts w:ascii="Arial Unicode MS" w:eastAsia="Arial Unicode MS" w:hAnsi="Arial Unicode MS" w:cs="Arial Unicode MS" w:hint="eastAsia"/>
          <w:lang w:val="zh-TW" w:eastAsia="zh-TW"/>
        </w:rPr>
        <w:t>设备可点击右上角进入设置。</w:t>
      </w:r>
      <w:r>
        <w:rPr>
          <w:noProof/>
        </w:rPr>
        <w:drawing>
          <wp:inline distT="0" distB="0" distL="114300" distR="114300">
            <wp:extent cx="316865" cy="295275"/>
            <wp:effectExtent l="0" t="0" r="6985" b="952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76" cstate="print"/>
                    <a:stretch>
                      <a:fillRect/>
                    </a:stretch>
                  </pic:blipFill>
                  <pic:spPr>
                    <a:xfrm>
                      <a:off x="0" y="0"/>
                      <a:ext cx="316865" cy="295275"/>
                    </a:xfrm>
                    <a:prstGeom prst="rect">
                      <a:avLst/>
                    </a:prstGeom>
                    <a:noFill/>
                    <a:ln>
                      <a:noFill/>
                    </a:ln>
                  </pic:spPr>
                </pic:pic>
              </a:graphicData>
            </a:graphic>
          </wp:inline>
        </w:drawing>
      </w:r>
      <w:r>
        <w:rPr>
          <w:rFonts w:hint="eastAsia"/>
        </w:rPr>
        <w:t>：</w:t>
      </w:r>
      <w:r>
        <w:rPr>
          <w:rFonts w:hint="eastAsia"/>
        </w:rPr>
        <w:t>Lighting device/Temperature device/Humidity device/CO2 device can click the upper right corner to enter the setting. (</w:t>
      </w:r>
      <w:r>
        <w:rPr>
          <w:rFonts w:hint="eastAsia"/>
        </w:rPr>
        <w:t>这个是</w:t>
      </w:r>
      <w:r>
        <w:rPr>
          <w:rFonts w:hint="eastAsia"/>
        </w:rPr>
        <w:t>E)</w:t>
      </w:r>
    </w:p>
    <w:p w:rsidR="0086731B" w:rsidRDefault="00516283">
      <w:pPr>
        <w:numPr>
          <w:ilvl w:val="0"/>
          <w:numId w:val="4"/>
        </w:numPr>
        <w:tabs>
          <w:tab w:val="clear" w:pos="312"/>
        </w:tabs>
        <w:rPr>
          <w:rFonts w:ascii="Arial Unicode MS" w:hAnsi="Arial Unicode MS"/>
          <w:lang w:val="zh-TW" w:eastAsia="zh-TW"/>
        </w:rPr>
      </w:pPr>
      <w:r>
        <w:rPr>
          <w:rFonts w:ascii="Arial Unicode MS" w:hAnsi="Arial Unicode MS" w:hint="eastAsia"/>
        </w:rPr>
        <w:t>保存设置</w:t>
      </w:r>
      <w:r>
        <w:rPr>
          <w:rFonts w:ascii="Arial Unicode MS" w:hAnsi="Arial Unicode MS" w:hint="eastAsia"/>
        </w:rPr>
        <w:t xml:space="preserve"> </w:t>
      </w:r>
      <w:r>
        <w:rPr>
          <w:rFonts w:ascii="Arial Unicode MS" w:eastAsia="Arial Unicode MS" w:hAnsi="Arial Unicode MS" w:cs="Arial Unicode MS" w:hint="eastAsia"/>
          <w:lang w:val="zh-CN"/>
        </w:rPr>
        <w:t>Save settings.</w:t>
      </w:r>
    </w:p>
    <w:p w:rsidR="0086731B" w:rsidRDefault="0086731B">
      <w:pPr>
        <w:rPr>
          <w:rFonts w:ascii="Arial Unicode MS" w:hAnsi="Arial Unicode MS"/>
          <w:lang w:val="zh-TW" w:eastAsia="zh-TW"/>
        </w:rPr>
      </w:pPr>
    </w:p>
    <w:p w:rsidR="0086731B" w:rsidRDefault="0086731B"/>
    <w:p w:rsidR="0086731B" w:rsidRDefault="0086731B"/>
    <w:p w:rsidR="0086731B" w:rsidRDefault="0086731B"/>
    <w:p w:rsidR="0086731B" w:rsidRDefault="0086731B"/>
    <w:p w:rsidR="0086731B" w:rsidRDefault="0086731B">
      <w:pPr>
        <w:rPr>
          <w:lang w:val="zh-TW" w:eastAsia="zh-TW"/>
        </w:rPr>
      </w:pPr>
    </w:p>
    <w:p w:rsidR="0086731B" w:rsidRDefault="00516283">
      <w:pPr>
        <w:rPr>
          <w:lang w:eastAsia="zh-TW"/>
        </w:rPr>
      </w:pPr>
      <w:r>
        <w:rPr>
          <w:lang w:eastAsia="zh-TW"/>
        </w:rPr>
        <w:t>Hot Start Delay</w:t>
      </w:r>
      <w:r>
        <w:rPr>
          <w:rFonts w:ascii="Arial Unicode MS" w:eastAsia="Arial Unicode MS" w:hAnsi="Arial Unicode MS" w:cs="Arial Unicode MS" w:hint="eastAsia"/>
          <w:lang w:val="zh-TW" w:eastAsia="zh-TW"/>
        </w:rPr>
        <w:t>：除湿设备、制冷设备、制热设备可选。</w:t>
      </w:r>
      <w:r>
        <w:rPr>
          <w:rFonts w:hint="eastAsia"/>
          <w:lang w:eastAsia="zh-TW"/>
        </w:rPr>
        <w:t>Hot Start Delay: Optional function for Dehumidification equipment, cooling equipment, heating equipment.</w:t>
      </w:r>
    </w:p>
    <w:p w:rsidR="0086731B" w:rsidRDefault="0086731B">
      <w:pPr>
        <w:rPr>
          <w:lang w:val="zh-TW" w:eastAsia="zh-TW"/>
        </w:rPr>
      </w:pPr>
    </w:p>
    <w:p w:rsidR="0086731B" w:rsidRDefault="00516283">
      <w:r>
        <w:rPr>
          <w:noProof/>
        </w:rPr>
        <w:drawing>
          <wp:inline distT="152400" distB="152400" distL="152400" distR="152400">
            <wp:extent cx="5270500" cy="560705"/>
            <wp:effectExtent l="0" t="0" r="0" b="0"/>
            <wp:docPr id="1073741856" name="officeArt object" descr="截屏2022-11-24 14.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截屏2022-11-24 14.40.27.png"/>
                    <pic:cNvPicPr>
                      <a:picLocks noChangeAspect="1"/>
                    </pic:cNvPicPr>
                  </pic:nvPicPr>
                  <pic:blipFill>
                    <a:blip r:embed="rId77" cstate="print"/>
                    <a:stretch>
                      <a:fillRect/>
                    </a:stretch>
                  </pic:blipFill>
                  <pic:spPr>
                    <a:xfrm>
                      <a:off x="0" y="0"/>
                      <a:ext cx="5270500" cy="560692"/>
                    </a:xfrm>
                    <a:prstGeom prst="rect">
                      <a:avLst/>
                    </a:prstGeom>
                    <a:ln w="12700" cap="flat">
                      <a:noFill/>
                      <a:miter lim="400000"/>
                      <a:headEnd/>
                      <a:tailEnd/>
                    </a:ln>
                    <a:effectLst/>
                  </pic:spPr>
                </pic:pic>
              </a:graphicData>
            </a:graphic>
          </wp:inline>
        </w:drawing>
      </w:r>
    </w:p>
    <w:p w:rsidR="0086731B" w:rsidRDefault="0086731B"/>
    <w:p w:rsidR="0086731B" w:rsidRDefault="0086731B"/>
    <w:p w:rsidR="0086731B" w:rsidRDefault="0086731B">
      <w:pPr>
        <w:rPr>
          <w:rFonts w:ascii="Arial Unicode MS" w:hAnsi="Arial Unicode MS"/>
          <w:lang w:val="zh-TW" w:eastAsia="zh-TW"/>
        </w:rPr>
      </w:pPr>
    </w:p>
    <w:p w:rsidR="00415E0B" w:rsidRDefault="00415E0B">
      <w:pPr>
        <w:rPr>
          <w:rFonts w:ascii="Arial Unicode MS" w:eastAsia="Arial Unicode MS" w:hAnsi="Arial Unicode MS" w:cs="Arial Unicode MS"/>
          <w:lang w:val="zh-TW"/>
        </w:rPr>
      </w:pPr>
    </w:p>
    <w:p w:rsidR="0086731B" w:rsidRDefault="00516283">
      <w:pPr>
        <w:rPr>
          <w:rFonts w:ascii="Arial Unicode MS" w:hAnsi="Arial Unicode MS"/>
          <w:lang w:val="zh-TW"/>
        </w:rPr>
      </w:pPr>
      <w:r>
        <w:rPr>
          <w:rFonts w:ascii="Arial Unicode MS" w:eastAsia="Arial Unicode MS" w:hAnsi="Arial Unicode MS" w:cs="Arial Unicode MS" w:hint="eastAsia"/>
          <w:lang w:val="zh-TW" w:eastAsia="zh-TW"/>
        </w:rPr>
        <w:lastRenderedPageBreak/>
        <w:t>定时设备可设置</w:t>
      </w:r>
      <w:r>
        <w:t>By Schedule/By Recycle</w:t>
      </w:r>
      <w:r>
        <w:rPr>
          <w:rFonts w:ascii="Arial Unicode MS" w:eastAsia="Arial Unicode MS" w:hAnsi="Arial Unicode MS" w:cs="Arial Unicode MS" w:hint="eastAsia"/>
          <w:lang w:val="zh-TW" w:eastAsia="zh-TW"/>
        </w:rPr>
        <w:t>。</w:t>
      </w:r>
      <w:r>
        <w:rPr>
          <w:rFonts w:hint="eastAsia"/>
        </w:rPr>
        <w:t>The program device can be set By Schedule/By Recycle.</w:t>
      </w:r>
    </w:p>
    <w:p w:rsidR="0086731B" w:rsidRDefault="00516283">
      <w:r>
        <w:rPr>
          <w:noProof/>
        </w:rPr>
        <w:drawing>
          <wp:inline distT="152400" distB="152400" distL="152400" distR="152400">
            <wp:extent cx="5270500" cy="3088005"/>
            <wp:effectExtent l="0" t="0" r="0" b="0"/>
            <wp:docPr id="1073741857" name="officeArt object" descr="Screenshot_20221124_14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descr="Screenshot_20221124_143731.png"/>
                    <pic:cNvPicPr>
                      <a:picLocks noChangeAspect="1"/>
                    </pic:cNvPicPr>
                  </pic:nvPicPr>
                  <pic:blipFill>
                    <a:blip r:embed="rId78"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pPr>
        <w:rPr>
          <w:rFonts w:ascii="Arial Unicode MS" w:eastAsia="Arial Unicode MS" w:hAnsi="Arial Unicode MS" w:cs="Arial Unicode MS"/>
          <w:lang w:val="zh-TW" w:eastAsia="zh-TW"/>
        </w:rPr>
      </w:pPr>
      <w:r>
        <w:t>By Schedule</w:t>
      </w:r>
      <w:r>
        <w:rPr>
          <w:rFonts w:ascii="Arial Unicode MS" w:eastAsia="Arial Unicode MS" w:hAnsi="Arial Unicode MS" w:cs="Arial Unicode MS" w:hint="eastAsia"/>
          <w:lang w:val="zh-TW" w:eastAsia="zh-TW"/>
        </w:rPr>
        <w:t>：可设置几点开，几点关。每天循环。最多可设置</w:t>
      </w:r>
      <w:r>
        <w:t>12</w:t>
      </w:r>
      <w:r>
        <w:rPr>
          <w:rFonts w:ascii="Arial Unicode MS" w:eastAsia="Arial Unicode MS" w:hAnsi="Arial Unicode MS" w:cs="Arial Unicode MS" w:hint="eastAsia"/>
          <w:lang w:val="zh-TW" w:eastAsia="zh-TW"/>
        </w:rPr>
        <w:t>组定时器。</w:t>
      </w:r>
    </w:p>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By Schedule: set the on time and off time. Daily cycle. Up to 12 sets of timers can be set.</w:t>
      </w:r>
    </w:p>
    <w:p w:rsidR="0086731B" w:rsidRDefault="0086731B">
      <w:pPr>
        <w:rPr>
          <w:rFonts w:ascii="Arial Unicode MS" w:hAnsi="Arial Unicode MS"/>
          <w:lang w:val="zh-TW" w:eastAsia="zh-TW"/>
        </w:rPr>
      </w:pPr>
    </w:p>
    <w:p w:rsidR="0086731B" w:rsidRDefault="00516283">
      <w:pPr>
        <w:rPr>
          <w:lang w:val="zh-TW" w:eastAsia="zh-TW"/>
        </w:rPr>
      </w:pPr>
      <w:r>
        <w:rPr>
          <w:noProof/>
        </w:rPr>
        <w:drawing>
          <wp:inline distT="152400" distB="152400" distL="152400" distR="152400">
            <wp:extent cx="5270500" cy="3088005"/>
            <wp:effectExtent l="0" t="0" r="0" b="0"/>
            <wp:docPr id="1073741858" name="officeArt object" descr="Screenshot_20221124_14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descr="Screenshot_20221124_143807.png"/>
                    <pic:cNvPicPr>
                      <a:picLocks noChangeAspect="1"/>
                    </pic:cNvPicPr>
                  </pic:nvPicPr>
                  <pic:blipFill>
                    <a:blip r:embed="rId79"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Pr="000029B7" w:rsidRDefault="0086731B">
      <w:pPr>
        <w:rPr>
          <w:color w:val="FF0000"/>
        </w:rPr>
      </w:pPr>
    </w:p>
    <w:p w:rsidR="000029B7" w:rsidRPr="000029B7" w:rsidRDefault="000029B7" w:rsidP="000029B7">
      <w:pPr>
        <w:rPr>
          <w:color w:val="FF0000"/>
        </w:rPr>
      </w:pPr>
      <w:r w:rsidRPr="000029B7">
        <w:rPr>
          <w:rFonts w:hint="eastAsia"/>
          <w:color w:val="FF0000"/>
        </w:rPr>
        <w:t>By Recycle</w:t>
      </w:r>
      <w:r w:rsidRPr="000029B7">
        <w:rPr>
          <w:rFonts w:hint="eastAsia"/>
          <w:color w:val="FF0000"/>
        </w:rPr>
        <w:t>：可设置第一次开启时间，开启时长，关闭时长。定时设备常开设置：</w:t>
      </w:r>
      <w:r w:rsidRPr="000029B7">
        <w:rPr>
          <w:rFonts w:hint="eastAsia"/>
          <w:color w:val="FF0000"/>
        </w:rPr>
        <w:t xml:space="preserve">On Time&gt;0 </w:t>
      </w:r>
      <w:r w:rsidRPr="000029B7">
        <w:rPr>
          <w:rFonts w:hint="eastAsia"/>
          <w:color w:val="FF0000"/>
        </w:rPr>
        <w:t>且</w:t>
      </w:r>
      <w:r w:rsidRPr="000029B7">
        <w:rPr>
          <w:rFonts w:hint="eastAsia"/>
          <w:color w:val="FF0000"/>
        </w:rPr>
        <w:t>Off Time = 0</w:t>
      </w:r>
      <w:r w:rsidRPr="000029B7">
        <w:rPr>
          <w:rFonts w:hint="eastAsia"/>
          <w:color w:val="FF0000"/>
        </w:rPr>
        <w:t>。</w:t>
      </w:r>
    </w:p>
    <w:p w:rsidR="0086731B" w:rsidRDefault="00516283">
      <w:r>
        <w:rPr>
          <w:rFonts w:hint="eastAsia"/>
        </w:rPr>
        <w:lastRenderedPageBreak/>
        <w:t xml:space="preserve">By Recycle: set the start time, and on time duration, off time duration. After turning on, it will continuously cycle the on time and off time. </w:t>
      </w:r>
    </w:p>
    <w:p w:rsidR="0086731B" w:rsidRDefault="0086731B"/>
    <w:p w:rsidR="0086731B" w:rsidRDefault="00516283">
      <w:r>
        <w:t>HVAC</w:t>
      </w:r>
      <w:r>
        <w:rPr>
          <w:rFonts w:ascii="Arial Unicode MS" w:eastAsia="Arial Unicode MS" w:hAnsi="Arial Unicode MS" w:cs="Arial Unicode MS" w:hint="eastAsia"/>
          <w:lang w:val="zh-TW" w:eastAsia="zh-TW"/>
        </w:rPr>
        <w:t>设备设置界面：</w:t>
      </w:r>
      <w:r>
        <w:t>HVAC device setting page:</w:t>
      </w:r>
    </w:p>
    <w:p w:rsidR="0086731B" w:rsidRDefault="00516283">
      <w:r>
        <w:rPr>
          <w:noProof/>
        </w:rPr>
        <w:drawing>
          <wp:inline distT="152400" distB="152400" distL="152400" distR="152400">
            <wp:extent cx="4622800" cy="2717800"/>
            <wp:effectExtent l="0" t="0" r="0" b="0"/>
            <wp:docPr id="1073741859" name="officeArt object" descr="截屏2022-11-24 15.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descr="截屏2022-11-24 15.22.55.png"/>
                    <pic:cNvPicPr>
                      <a:picLocks noChangeAspect="1"/>
                    </pic:cNvPicPr>
                  </pic:nvPicPr>
                  <pic:blipFill>
                    <a:blip r:embed="rId80" cstate="print"/>
                    <a:stretch>
                      <a:fillRect/>
                    </a:stretch>
                  </pic:blipFill>
                  <pic:spPr>
                    <a:xfrm>
                      <a:off x="0" y="0"/>
                      <a:ext cx="4622800" cy="2717800"/>
                    </a:xfrm>
                    <a:prstGeom prst="rect">
                      <a:avLst/>
                    </a:prstGeom>
                    <a:ln w="12700" cap="flat">
                      <a:noFill/>
                      <a:miter lim="400000"/>
                      <a:headEnd/>
                      <a:tailEnd/>
                    </a:ln>
                    <a:effectLst/>
                  </pic:spPr>
                </pic:pic>
              </a:graphicData>
            </a:graphic>
          </wp:inline>
        </w:drawing>
      </w:r>
    </w:p>
    <w:p w:rsidR="0086731B" w:rsidRDefault="00516283">
      <w:pPr>
        <w:rPr>
          <w:rFonts w:ascii="Arial Unicode MS" w:eastAsia="Arial Unicode MS" w:hAnsi="Arial Unicode MS" w:cs="Arial Unicode MS"/>
          <w:lang w:val="zh-TW" w:eastAsia="zh-TW"/>
        </w:rPr>
      </w:pPr>
      <w:r>
        <w:t>HVAC</w:t>
      </w:r>
      <w:r>
        <w:rPr>
          <w:rFonts w:ascii="Arial Unicode MS" w:eastAsia="Arial Unicode MS" w:hAnsi="Arial Unicode MS" w:cs="Arial Unicode MS" w:hint="eastAsia"/>
          <w:lang w:val="zh-TW" w:eastAsia="zh-TW"/>
        </w:rPr>
        <w:t>手动开模式有两种：</w:t>
      </w:r>
      <w:r>
        <w:t>Cooling</w:t>
      </w:r>
      <w:r>
        <w:rPr>
          <w:rFonts w:ascii="Arial Unicode MS" w:eastAsia="Arial Unicode MS" w:hAnsi="Arial Unicode MS" w:cs="Arial Unicode MS" w:hint="eastAsia"/>
          <w:lang w:val="zh-TW" w:eastAsia="zh-TW"/>
        </w:rPr>
        <w:t>、</w:t>
      </w:r>
      <w:r>
        <w:t>Heating</w:t>
      </w:r>
      <w:r>
        <w:rPr>
          <w:rFonts w:ascii="Arial Unicode MS" w:eastAsia="Arial Unicode MS" w:hAnsi="Arial Unicode MS" w:cs="Arial Unicode MS" w:hint="eastAsia"/>
          <w:lang w:val="zh-TW" w:eastAsia="zh-TW"/>
        </w:rPr>
        <w:t>。HVAC has two manual on modes: Cooling, Heating.</w:t>
      </w:r>
    </w:p>
    <w:p w:rsidR="0086731B" w:rsidRDefault="00516283">
      <w:pPr>
        <w:rPr>
          <w:rFonts w:ascii="Arial Unicode MS" w:eastAsia="Arial Unicode MS" w:hAnsi="Arial Unicode MS" w:cs="Arial Unicode MS"/>
          <w:lang w:val="zh-TW" w:eastAsia="zh-TW"/>
        </w:rPr>
      </w:pPr>
      <w:r>
        <w:rPr>
          <w:rFonts w:hint="eastAsia"/>
        </w:rPr>
        <w:t>可选择风扇是否常开，选中就是常开</w:t>
      </w:r>
      <w:r>
        <w:rPr>
          <w:rFonts w:hint="eastAsia"/>
        </w:rPr>
        <w:t xml:space="preserve">, </w:t>
      </w:r>
      <w:r>
        <w:rPr>
          <w:rFonts w:hint="eastAsia"/>
        </w:rPr>
        <w:t>未选中是自动。</w:t>
      </w:r>
    </w:p>
    <w:p w:rsidR="0086731B" w:rsidRDefault="00516283">
      <w:pPr>
        <w:rPr>
          <w:rFonts w:ascii="Arial Unicode MS" w:eastAsia="Arial Unicode MS" w:hAnsi="Arial Unicode MS" w:cs="Arial Unicode MS"/>
          <w:lang w:val="zh-TW" w:eastAsia="zh-TW"/>
        </w:rPr>
      </w:pPr>
      <w:r>
        <w:rPr>
          <w:rFonts w:hint="eastAsia"/>
        </w:rPr>
        <w:t>Select whether the fan is normally on. If yes, the fan is normally on. If no, the fan is under auto mode.</w:t>
      </w:r>
    </w:p>
    <w:p w:rsidR="0086731B" w:rsidRDefault="00516283">
      <w:pPr>
        <w:rPr>
          <w:rFonts w:ascii="Arial Unicode MS" w:eastAsia="Arial Unicode MS" w:hAnsi="Arial Unicode MS" w:cs="Arial Unicode MS"/>
          <w:lang w:val="zh-TW" w:eastAsia="zh-TW"/>
        </w:rPr>
      </w:pPr>
      <w:r>
        <w:t>HVAC</w:t>
      </w:r>
      <w:r>
        <w:rPr>
          <w:rFonts w:ascii="Arial Unicode MS" w:eastAsia="Arial Unicode MS" w:hAnsi="Arial Unicode MS" w:cs="Arial Unicode MS" w:hint="eastAsia"/>
          <w:lang w:val="zh-TW" w:eastAsia="zh-TW"/>
        </w:rPr>
        <w:t>模式：</w:t>
      </w:r>
      <w:r>
        <w:t>Conventional</w:t>
      </w:r>
    </w:p>
    <w:p w:rsidR="0086731B" w:rsidRDefault="00516283">
      <w:pPr>
        <w:rPr>
          <w:rFonts w:ascii="Arial Unicode MS" w:eastAsia="Arial Unicode MS" w:hAnsi="Arial Unicode MS" w:cs="Arial Unicode MS"/>
        </w:rPr>
      </w:pPr>
      <w:r>
        <w:rPr>
          <w:rFonts w:ascii="Arial Unicode MS" w:eastAsia="Arial Unicode MS" w:hAnsi="Arial Unicode MS" w:cs="Arial Unicode MS" w:hint="eastAsia"/>
          <w:lang w:val="zh-TW" w:eastAsia="zh-TW"/>
        </w:rPr>
        <w:t>HVAC mode: Conventional</w:t>
      </w:r>
    </w:p>
    <w:p w:rsidR="0086731B" w:rsidRDefault="0086731B">
      <w:pPr>
        <w:rPr>
          <w:rFonts w:ascii="Arial Unicode MS" w:eastAsia="Arial Unicode MS" w:hAnsi="Arial Unicode MS" w:cs="Arial Unicode MS"/>
          <w:lang w:val="zh-TW" w:eastAsia="zh-TW"/>
        </w:rPr>
      </w:pPr>
    </w:p>
    <w:p w:rsidR="0086731B" w:rsidRDefault="0086731B">
      <w:pPr>
        <w:rPr>
          <w:rFonts w:ascii="Arial Unicode MS" w:eastAsia="Arial Unicode MS" w:hAnsi="Arial Unicode MS" w:cs="Arial Unicode MS"/>
          <w:lang w:val="zh-TW" w:eastAsia="zh-TW"/>
        </w:rPr>
      </w:pPr>
    </w:p>
    <w:p w:rsidR="0086731B" w:rsidRDefault="0086731B">
      <w:pPr>
        <w:rPr>
          <w:rFonts w:ascii="Arial Unicode MS" w:eastAsia="Arial Unicode MS" w:hAnsi="Arial Unicode MS" w:cs="Arial Unicode MS"/>
          <w:lang w:val="zh-TW" w:eastAsia="zh-TW"/>
        </w:rPr>
      </w:pPr>
    </w:p>
    <w:p w:rsidR="0086731B" w:rsidRDefault="0086731B"/>
    <w:p w:rsidR="0086731B" w:rsidRDefault="0086731B"/>
    <w:p w:rsidR="0086731B" w:rsidRDefault="0086731B"/>
    <w:p w:rsidR="0086731B" w:rsidRDefault="0086731B"/>
    <w:p w:rsidR="0086731B" w:rsidRDefault="0086731B"/>
    <w:p w:rsidR="0086731B" w:rsidRDefault="00516283">
      <w:pPr>
        <w:pStyle w:val="2"/>
        <w:rPr>
          <w:rFonts w:eastAsia="Calibri" w:cs="Calibri"/>
        </w:rPr>
      </w:pPr>
      <w:bookmarkStart w:id="229" w:name="_Toc12"/>
      <w:bookmarkStart w:id="230" w:name="_Toc120540415"/>
      <w:bookmarkStart w:id="231" w:name="_Toc121835880"/>
      <w:r>
        <w:rPr>
          <w:rFonts w:ascii="宋体" w:eastAsia="宋体" w:hAnsi="宋体" w:cs="宋体" w:hint="eastAsia"/>
          <w:b w:val="0"/>
          <w:bCs w:val="0"/>
          <w:lang w:val="zh-TW" w:eastAsia="zh-TW"/>
        </w:rPr>
        <w:lastRenderedPageBreak/>
        <w:t>系统设置</w:t>
      </w:r>
      <w:r>
        <w:t xml:space="preserve"> BeHive System Setting</w:t>
      </w:r>
      <w:bookmarkEnd w:id="229"/>
      <w:bookmarkEnd w:id="230"/>
      <w:bookmarkEnd w:id="231"/>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设备首页点击右上角</w:t>
      </w:r>
      <w:r>
        <w:rPr>
          <w:noProof/>
        </w:rPr>
        <w:drawing>
          <wp:inline distT="0" distB="0" distL="0" distR="0">
            <wp:extent cx="385445" cy="324485"/>
            <wp:effectExtent l="0" t="0" r="0" b="0"/>
            <wp:docPr id="1073741860" name="officeArt object" descr="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descr="图片 23"/>
                    <pic:cNvPicPr>
                      <a:picLocks noChangeAspect="1"/>
                    </pic:cNvPicPr>
                  </pic:nvPicPr>
                  <pic:blipFill>
                    <a:blip r:embed="rId50" cstate="print"/>
                    <a:stretch>
                      <a:fillRect/>
                    </a:stretch>
                  </pic:blipFill>
                  <pic:spPr>
                    <a:xfrm>
                      <a:off x="0" y="0"/>
                      <a:ext cx="385446" cy="324485"/>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，进入系统设置页面。</w:t>
      </w:r>
    </w:p>
    <w:p w:rsidR="0086731B" w:rsidRDefault="00516283">
      <w:r>
        <w:rPr>
          <w:rFonts w:hint="eastAsia"/>
        </w:rPr>
        <w:t>Tap</w:t>
      </w:r>
      <w:r>
        <w:rPr>
          <w:noProof/>
        </w:rPr>
        <w:drawing>
          <wp:inline distT="0" distB="0" distL="114300" distR="114300">
            <wp:extent cx="385445" cy="324485"/>
            <wp:effectExtent l="0" t="0" r="14605" b="18415"/>
            <wp:docPr id="1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3"/>
                    <pic:cNvPicPr>
                      <a:picLocks noChangeAspect="1"/>
                    </pic:cNvPicPr>
                  </pic:nvPicPr>
                  <pic:blipFill>
                    <a:blip r:embed="rId50" cstate="print"/>
                    <a:stretch>
                      <a:fillRect/>
                    </a:stretch>
                  </pic:blipFill>
                  <pic:spPr>
                    <a:xfrm>
                      <a:off x="0" y="0"/>
                      <a:ext cx="385445" cy="324485"/>
                    </a:xfrm>
                    <a:prstGeom prst="rect">
                      <a:avLst/>
                    </a:prstGeom>
                    <a:noFill/>
                    <a:ln>
                      <a:noFill/>
                    </a:ln>
                  </pic:spPr>
                </pic:pic>
              </a:graphicData>
            </a:graphic>
          </wp:inline>
        </w:drawing>
      </w:r>
      <w:r>
        <w:rPr>
          <w:rFonts w:hint="eastAsia"/>
        </w:rPr>
        <w:t xml:space="preserve"> on the top right corner of the device home page to enter the system settings page.</w:t>
      </w:r>
    </w:p>
    <w:p w:rsidR="0086731B" w:rsidRDefault="0086731B"/>
    <w:p w:rsidR="0086731B" w:rsidRDefault="00516283">
      <w:r>
        <w:rPr>
          <w:noProof/>
        </w:rPr>
        <w:drawing>
          <wp:inline distT="152400" distB="152400" distL="152400" distR="152400">
            <wp:extent cx="5270500" cy="3088005"/>
            <wp:effectExtent l="0" t="0" r="0" b="0"/>
            <wp:docPr id="1073741862" name="officeArt object" descr="Screenshot_20221124_15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descr="Screenshot_20221124_150122.png"/>
                    <pic:cNvPicPr>
                      <a:picLocks noChangeAspect="1"/>
                    </pic:cNvPicPr>
                  </pic:nvPicPr>
                  <pic:blipFill>
                    <a:blip r:embed="rId81"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pPr>
        <w:rPr>
          <w:lang w:val="zh-TW" w:eastAsia="zh-TW"/>
        </w:rPr>
      </w:pPr>
      <w:r>
        <w:t>A.</w:t>
      </w:r>
      <w:r>
        <w:rPr>
          <w:rFonts w:ascii="Arial Unicode MS" w:eastAsia="Arial Unicode MS" w:hAnsi="Arial Unicode MS" w:cs="Arial Unicode MS" w:hint="eastAsia"/>
          <w:lang w:val="zh-TW" w:eastAsia="zh-TW"/>
        </w:rPr>
        <w:t>时区：设置设备所在的时区</w:t>
      </w:r>
      <w:r>
        <w:rPr>
          <w:lang w:val="zh-TW" w:eastAsia="zh-TW"/>
        </w:rPr>
        <w:t>;</w:t>
      </w:r>
      <w:r>
        <w:rPr>
          <w:rFonts w:hint="eastAsia"/>
        </w:rPr>
        <w:t xml:space="preserve"> Time Zone: Set the time zone where the device is located. </w:t>
      </w:r>
    </w:p>
    <w:p w:rsidR="0086731B" w:rsidRDefault="00516283">
      <w:pPr>
        <w:rPr>
          <w:lang w:eastAsia="zh-TW"/>
        </w:rPr>
      </w:pPr>
      <w:r>
        <w:rPr>
          <w:lang w:val="zh-TW" w:eastAsia="zh-TW"/>
        </w:rPr>
        <w:t>B.</w:t>
      </w:r>
      <w:r>
        <w:rPr>
          <w:rFonts w:ascii="Arial Unicode MS" w:eastAsia="Arial Unicode MS" w:hAnsi="Arial Unicode MS" w:cs="Arial Unicode MS" w:hint="eastAsia"/>
          <w:lang w:val="zh-CN"/>
        </w:rPr>
        <w:t>设备日期与时间</w:t>
      </w:r>
      <w:r>
        <w:rPr>
          <w:rFonts w:ascii="Arial Unicode MS" w:eastAsia="Arial Unicode MS" w:hAnsi="Arial Unicode MS" w:cs="Arial Unicode MS" w:hint="eastAsia"/>
          <w:lang w:val="zh-TW" w:eastAsia="zh-TW"/>
        </w:rPr>
        <w:t>。每次设备上线时将自动从云端同步一次时间。</w:t>
      </w:r>
      <w:r>
        <w:rPr>
          <w:rFonts w:ascii="Arial Unicode MS" w:eastAsia="Arial Unicode MS" w:hAnsi="Arial Unicode MS" w:cs="Arial Unicode MS" w:hint="eastAsia"/>
          <w:lang w:val="zh-CN" w:eastAsia="zh-TW"/>
        </w:rPr>
        <w:t>点击</w:t>
      </w:r>
      <w:r>
        <w:rPr>
          <w:noProof/>
        </w:rPr>
        <w:drawing>
          <wp:inline distT="0" distB="0" distL="0" distR="0">
            <wp:extent cx="355600" cy="275590"/>
            <wp:effectExtent l="0" t="0" r="0" b="0"/>
            <wp:docPr id="1073741863" name="officeArt object" descr="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descr="图片 28"/>
                    <pic:cNvPicPr>
                      <a:picLocks noChangeAspect="1"/>
                    </pic:cNvPicPr>
                  </pic:nvPicPr>
                  <pic:blipFill>
                    <a:blip r:embed="rId82" cstate="print"/>
                    <a:stretch>
                      <a:fillRect/>
                    </a:stretch>
                  </pic:blipFill>
                  <pic:spPr>
                    <a:xfrm>
                      <a:off x="0" y="0"/>
                      <a:ext cx="355600" cy="275590"/>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CN" w:eastAsia="zh-TW"/>
        </w:rPr>
        <w:t>将同步平板时间至设备</w:t>
      </w:r>
      <w:r>
        <w:rPr>
          <w:lang w:eastAsia="zh-TW"/>
        </w:rPr>
        <w:t>;</w:t>
      </w:r>
      <w:r>
        <w:rPr>
          <w:rFonts w:hint="eastAsia"/>
          <w:lang w:eastAsia="zh-TW"/>
        </w:rPr>
        <w:t xml:space="preserve"> The time will be automatically synchronized from the cloud every time the device comes online.</w:t>
      </w:r>
    </w:p>
    <w:p w:rsidR="0086731B" w:rsidRDefault="00516283">
      <w:pPr>
        <w:rPr>
          <w:rFonts w:eastAsia="Arial Unicode MS"/>
        </w:rPr>
      </w:pPr>
      <w:r>
        <w:rPr>
          <w:lang w:eastAsia="zh-TW"/>
        </w:rPr>
        <w:t>C.</w:t>
      </w:r>
      <w:r>
        <w:rPr>
          <w:rFonts w:ascii="Arial Unicode MS" w:eastAsia="Arial Unicode MS" w:hAnsi="Arial Unicode MS" w:cs="Arial Unicode MS" w:hint="eastAsia"/>
          <w:lang w:val="zh-TW" w:eastAsia="zh-TW"/>
        </w:rPr>
        <w:t>白天黑夜定义：</w:t>
      </w:r>
      <w:r>
        <w:rPr>
          <w:lang w:eastAsia="zh-TW"/>
        </w:rPr>
        <w:t>By Photocell/By Time</w:t>
      </w:r>
      <w:r>
        <w:rPr>
          <w:rFonts w:ascii="Arial Unicode MS" w:eastAsia="Arial Unicode MS" w:hAnsi="Arial Unicode MS" w:cs="Arial Unicode MS" w:hint="eastAsia"/>
          <w:lang w:val="zh-TW" w:eastAsia="zh-TW"/>
        </w:rPr>
        <w:t>。</w:t>
      </w:r>
      <w:r>
        <w:rPr>
          <w:rFonts w:ascii="Arial Unicode MS" w:eastAsia="Arial Unicode MS" w:hAnsi="Arial Unicode MS" w:cs="Arial Unicode MS" w:hint="eastAsia"/>
        </w:rPr>
        <w:t xml:space="preserve">Day and Night define: </w:t>
      </w:r>
      <w:r>
        <w:t>By Photocell/By Time</w:t>
      </w:r>
    </w:p>
    <w:p w:rsidR="0086731B" w:rsidRDefault="00516283">
      <w:pPr>
        <w:rPr>
          <w:rFonts w:ascii="Arial Unicode MS" w:eastAsia="Arial Unicode MS" w:hAnsi="Arial Unicode MS" w:cs="Arial Unicode MS"/>
          <w:lang w:val="zh-TW" w:eastAsia="zh-TW"/>
        </w:rPr>
      </w:pPr>
      <w:r>
        <w:t>By Photocell</w:t>
      </w:r>
      <w:r>
        <w:rPr>
          <w:rFonts w:ascii="Arial Unicode MS" w:eastAsia="Arial Unicode MS" w:hAnsi="Arial Unicode MS" w:cs="Arial Unicode MS" w:hint="eastAsia"/>
          <w:lang w:val="zh-TW" w:eastAsia="zh-TW"/>
        </w:rPr>
        <w:t>：根据设置的</w:t>
      </w:r>
      <w:r>
        <w:t>Photocell Sensitivity</w:t>
      </w:r>
      <w:r>
        <w:rPr>
          <w:rFonts w:ascii="Arial Unicode MS" w:eastAsia="Arial Unicode MS" w:hAnsi="Arial Unicode MS" w:cs="Arial Unicode MS" w:hint="eastAsia"/>
          <w:lang w:val="zh-TW" w:eastAsia="zh-TW"/>
        </w:rPr>
        <w:t>，与当前的</w:t>
      </w:r>
      <w:r>
        <w:t>Light Intensity</w:t>
      </w:r>
      <w:r>
        <w:rPr>
          <w:rFonts w:ascii="Arial Unicode MS" w:eastAsia="Arial Unicode MS" w:hAnsi="Arial Unicode MS" w:cs="Arial Unicode MS" w:hint="eastAsia"/>
          <w:lang w:val="zh-TW" w:eastAsia="zh-TW"/>
        </w:rPr>
        <w:t>比较，大于等</w:t>
      </w:r>
      <w:r>
        <w:rPr>
          <w:rFonts w:ascii="Arial Unicode MS" w:hAnsi="Arial Unicode MS" w:cs="Arial Unicode MS" w:hint="eastAsia"/>
        </w:rPr>
        <w:tab/>
      </w:r>
      <w:r>
        <w:rPr>
          <w:rFonts w:ascii="Arial Unicode MS" w:eastAsia="Arial Unicode MS" w:hAnsi="Arial Unicode MS" w:cs="Arial Unicode MS" w:hint="eastAsia"/>
          <w:lang w:val="zh-TW" w:eastAsia="zh-TW"/>
        </w:rPr>
        <w:t>于时是白天，其它是夜晚。</w:t>
      </w:r>
    </w:p>
    <w:p w:rsidR="0086731B" w:rsidRDefault="00516283">
      <w:r>
        <w:rPr>
          <w:rFonts w:hint="eastAsia"/>
        </w:rPr>
        <w:t>By Photocell: According to the set Photocell Sensitivity, compare with the current Light Intensity, it is daytime when it is greater than or equal to, and other is nighttime.</w:t>
      </w:r>
    </w:p>
    <w:p w:rsidR="0086731B" w:rsidRDefault="0086731B">
      <w:pPr>
        <w:ind w:firstLine="420"/>
      </w:pPr>
    </w:p>
    <w:p w:rsidR="0086731B" w:rsidRDefault="00516283">
      <w:r>
        <w:rPr>
          <w:noProof/>
        </w:rPr>
        <w:lastRenderedPageBreak/>
        <w:drawing>
          <wp:inline distT="152400" distB="152400" distL="152400" distR="152400">
            <wp:extent cx="5270500" cy="1504315"/>
            <wp:effectExtent l="0" t="0" r="0" b="0"/>
            <wp:docPr id="1073741864" name="officeArt object" descr="截屏2022-11-24 15.0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descr="截屏2022-11-24 15.07.03.png"/>
                    <pic:cNvPicPr>
                      <a:picLocks noChangeAspect="1"/>
                    </pic:cNvPicPr>
                  </pic:nvPicPr>
                  <pic:blipFill>
                    <a:blip r:embed="rId83" cstate="print"/>
                    <a:stretch>
                      <a:fillRect/>
                    </a:stretch>
                  </pic:blipFill>
                  <pic:spPr>
                    <a:xfrm>
                      <a:off x="0" y="0"/>
                      <a:ext cx="5270500" cy="1504312"/>
                    </a:xfrm>
                    <a:prstGeom prst="rect">
                      <a:avLst/>
                    </a:prstGeom>
                    <a:ln w="12700" cap="flat">
                      <a:noFill/>
                      <a:miter lim="400000"/>
                      <a:headEnd/>
                      <a:tailEnd/>
                    </a:ln>
                    <a:effectLst/>
                  </pic:spPr>
                </pic:pic>
              </a:graphicData>
            </a:graphic>
          </wp:inline>
        </w:drawing>
      </w:r>
    </w:p>
    <w:p w:rsidR="0086731B" w:rsidRDefault="0086731B"/>
    <w:p w:rsidR="0086731B" w:rsidRDefault="00516283">
      <w:pPr>
        <w:rPr>
          <w:rFonts w:ascii="Arial Unicode MS" w:eastAsia="Arial Unicode MS" w:hAnsi="Arial Unicode MS" w:cs="Arial Unicode MS"/>
          <w:lang w:val="zh-TW" w:eastAsia="zh-TW"/>
        </w:rPr>
      </w:pPr>
      <w:r>
        <w:t>By Time</w:t>
      </w:r>
      <w:r>
        <w:rPr>
          <w:rFonts w:ascii="Arial Unicode MS" w:eastAsia="Arial Unicode MS" w:hAnsi="Arial Unicode MS" w:cs="Arial Unicode MS" w:hint="eastAsia"/>
          <w:lang w:val="zh-TW" w:eastAsia="zh-TW"/>
        </w:rPr>
        <w:t>：设置白天起始时间，晚上起始时间。</w:t>
      </w:r>
    </w:p>
    <w:p w:rsidR="0086731B" w:rsidRDefault="00516283">
      <w:r>
        <w:rPr>
          <w:rFonts w:hint="eastAsia"/>
        </w:rPr>
        <w:t>By Time: Set the daytime start time and nighttime start time.</w:t>
      </w:r>
    </w:p>
    <w:p w:rsidR="0086731B" w:rsidRDefault="0086731B">
      <w:pPr>
        <w:ind w:firstLine="420"/>
      </w:pPr>
    </w:p>
    <w:p w:rsidR="0086731B" w:rsidRDefault="00516283">
      <w:r>
        <w:t>D.</w:t>
      </w:r>
      <w:r>
        <w:rPr>
          <w:rFonts w:ascii="Arial Unicode MS" w:eastAsia="Arial Unicode MS" w:hAnsi="Arial Unicode MS" w:cs="Arial Unicode MS" w:hint="eastAsia"/>
          <w:lang w:val="zh-TW" w:eastAsia="zh-TW"/>
        </w:rPr>
        <w:t>死区值设置：可设置温度、湿度、</w:t>
      </w:r>
      <w:r>
        <w:t>CO2</w:t>
      </w:r>
      <w:r>
        <w:rPr>
          <w:rFonts w:ascii="Arial Unicode MS" w:eastAsia="Arial Unicode MS" w:hAnsi="Arial Unicode MS" w:cs="Arial Unicode MS" w:hint="eastAsia"/>
          <w:lang w:val="zh-TW" w:eastAsia="zh-TW"/>
        </w:rPr>
        <w:t>死区值。</w:t>
      </w:r>
      <w:r>
        <w:rPr>
          <w:rFonts w:hint="eastAsia"/>
        </w:rPr>
        <w:t>Deadband setting: Temperature, humidity and CO2 deadband values can be change here.</w:t>
      </w:r>
    </w:p>
    <w:p w:rsidR="0086731B" w:rsidRDefault="00516283">
      <w:r>
        <w:rPr>
          <w:noProof/>
        </w:rPr>
        <w:drawing>
          <wp:inline distT="152400" distB="152400" distL="152400" distR="152400">
            <wp:extent cx="5270500" cy="3088005"/>
            <wp:effectExtent l="0" t="0" r="0" b="0"/>
            <wp:docPr id="1073741865" name="officeArt object" descr="Screenshot_20221124_15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descr="Screenshot_20221124_150930.png"/>
                    <pic:cNvPicPr>
                      <a:picLocks noChangeAspect="1"/>
                    </pic:cNvPicPr>
                  </pic:nvPicPr>
                  <pic:blipFill>
                    <a:blip r:embed="rId84"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516283">
      <w:pPr>
        <w:numPr>
          <w:ilvl w:val="0"/>
          <w:numId w:val="5"/>
        </w:num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检修模式：选中后所有设备将停止工作，只监测数据。同时首页将会显示检修标志</w:t>
      </w:r>
      <w:r>
        <w:rPr>
          <w:noProof/>
        </w:rPr>
        <w:drawing>
          <wp:inline distT="0" distB="0" distL="0" distR="0">
            <wp:extent cx="228600" cy="209550"/>
            <wp:effectExtent l="0" t="0" r="0" b="0"/>
            <wp:docPr id="1073741866" name="officeArt object" descr="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descr="图片 30"/>
                    <pic:cNvPicPr>
                      <a:picLocks noChangeAspect="1"/>
                    </pic:cNvPicPr>
                  </pic:nvPicPr>
                  <pic:blipFill>
                    <a:blip r:embed="rId53" cstate="print"/>
                    <a:stretch>
                      <a:fillRect/>
                    </a:stretch>
                  </pic:blipFill>
                  <pic:spPr>
                    <a:xfrm>
                      <a:off x="0" y="0"/>
                      <a:ext cx="228600" cy="209550"/>
                    </a:xfrm>
                    <a:prstGeom prst="rect">
                      <a:avLst/>
                    </a:prstGeom>
                    <a:ln w="12700" cap="flat">
                      <a:noFill/>
                      <a:miter lim="400000"/>
                      <a:headEnd/>
                      <a:tailEnd/>
                    </a:ln>
                    <a:effectLst/>
                  </pic:spPr>
                </pic:pic>
              </a:graphicData>
            </a:graphic>
          </wp:inline>
        </w:drawing>
      </w:r>
      <w:r>
        <w:rPr>
          <w:rFonts w:hint="eastAsia"/>
        </w:rPr>
        <w:t xml:space="preserve">. Maintenance mode: When selected, all devices will stop working and only data will be monitored. </w:t>
      </w:r>
    </w:p>
    <w:p w:rsidR="0086731B" w:rsidRDefault="00516283">
      <w:r>
        <w:t>F.</w:t>
      </w:r>
      <w:r>
        <w:rPr>
          <w:rFonts w:ascii="Arial Unicode MS" w:eastAsia="Arial Unicode MS" w:hAnsi="Arial Unicode MS" w:cs="Arial Unicode MS" w:hint="eastAsia"/>
          <w:lang w:val="zh-CN"/>
        </w:rPr>
        <w:t>保存设置；Save settings.</w:t>
      </w:r>
    </w:p>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516283">
      <w:pPr>
        <w:pStyle w:val="2"/>
        <w:rPr>
          <w:rFonts w:eastAsia="Calibri" w:cs="Calibri"/>
        </w:rPr>
      </w:pPr>
      <w:bookmarkStart w:id="232" w:name="_Toc120540416"/>
      <w:bookmarkStart w:id="233" w:name="_Toc13"/>
      <w:bookmarkStart w:id="234" w:name="_Toc121835881"/>
      <w:r>
        <w:rPr>
          <w:rFonts w:ascii="宋体" w:eastAsia="宋体" w:hAnsi="宋体" w:cs="宋体" w:hint="eastAsia"/>
          <w:b w:val="0"/>
          <w:bCs w:val="0"/>
          <w:lang w:val="zh-TW" w:eastAsia="zh-TW"/>
        </w:rPr>
        <w:t>报警相关</w:t>
      </w:r>
      <w:r>
        <w:t xml:space="preserve"> Alarm Setting</w:t>
      </w:r>
      <w:bookmarkEnd w:id="232"/>
      <w:bookmarkEnd w:id="233"/>
      <w:bookmarkEnd w:id="234"/>
    </w:p>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首页点击</w:t>
      </w:r>
      <w:r>
        <w:rPr>
          <w:noProof/>
        </w:rPr>
        <w:drawing>
          <wp:inline distT="0" distB="0" distL="0" distR="0">
            <wp:extent cx="295275" cy="330200"/>
            <wp:effectExtent l="0" t="0" r="0" b="0"/>
            <wp:docPr id="1073741868" name="officeArt object" descr="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descr="图片 31"/>
                    <pic:cNvPicPr>
                      <a:picLocks noChangeAspect="1"/>
                    </pic:cNvPicPr>
                  </pic:nvPicPr>
                  <pic:blipFill>
                    <a:blip r:embed="rId54" cstate="print"/>
                    <a:stretch>
                      <a:fillRect/>
                    </a:stretch>
                  </pic:blipFill>
                  <pic:spPr>
                    <a:xfrm>
                      <a:off x="0" y="0"/>
                      <a:ext cx="295275" cy="330200"/>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进入报警列表页。</w:t>
      </w:r>
      <w:r>
        <w:rPr>
          <w:rFonts w:hint="eastAsia"/>
        </w:rPr>
        <w:t xml:space="preserve">Tap the </w:t>
      </w:r>
      <w:r>
        <w:rPr>
          <w:noProof/>
        </w:rPr>
        <w:drawing>
          <wp:inline distT="0" distB="0" distL="114300" distR="114300">
            <wp:extent cx="295275" cy="330200"/>
            <wp:effectExtent l="0" t="0" r="9525" b="12700"/>
            <wp:docPr id="10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1"/>
                    <pic:cNvPicPr>
                      <a:picLocks noChangeAspect="1"/>
                    </pic:cNvPicPr>
                  </pic:nvPicPr>
                  <pic:blipFill>
                    <a:blip r:embed="rId54" cstate="print"/>
                    <a:stretch>
                      <a:fillRect/>
                    </a:stretch>
                  </pic:blipFill>
                  <pic:spPr>
                    <a:xfrm>
                      <a:off x="0" y="0"/>
                      <a:ext cx="295275" cy="330200"/>
                    </a:xfrm>
                    <a:prstGeom prst="rect">
                      <a:avLst/>
                    </a:prstGeom>
                    <a:noFill/>
                    <a:ln>
                      <a:noFill/>
                    </a:ln>
                  </pic:spPr>
                </pic:pic>
              </a:graphicData>
            </a:graphic>
          </wp:inline>
        </w:drawing>
      </w:r>
      <w:r>
        <w:rPr>
          <w:rFonts w:hint="eastAsia"/>
        </w:rPr>
        <w:t xml:space="preserve"> icon on the homepage to enter the alarm list page.</w:t>
      </w:r>
    </w:p>
    <w:p w:rsidR="0086731B" w:rsidRDefault="00516283">
      <w:r>
        <w:rPr>
          <w:noProof/>
        </w:rPr>
        <w:drawing>
          <wp:inline distT="152400" distB="152400" distL="152400" distR="152400">
            <wp:extent cx="5270500" cy="3088005"/>
            <wp:effectExtent l="0" t="0" r="0" b="0"/>
            <wp:docPr id="1073741869" name="officeArt object" descr="Screenshot_20221124_15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descr="Screenshot_20221124_151059.png"/>
                    <pic:cNvPicPr>
                      <a:picLocks noChangeAspect="1"/>
                    </pic:cNvPicPr>
                  </pic:nvPicPr>
                  <pic:blipFill>
                    <a:blip r:embed="rId85"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 w:rsidR="0086731B" w:rsidRDefault="00D71466">
      <w:pPr>
        <w:rPr>
          <w:rFonts w:ascii="Arial Unicode MS" w:hAnsi="Arial Unicode MS"/>
          <w:lang w:val="zh-TW" w:eastAsia="zh-TW"/>
        </w:rPr>
      </w:pPr>
      <w:r w:rsidRPr="00D71466">
        <w:pict>
          <v:rect id="officeArt object" o:spid="_x0000_s1027" alt="矩形 78" style="position:absolute;left:0;text-align:left;margin-left:-205.75pt;margin-top:21.65pt;width:75.95pt;height:23.4pt;z-index:251711488;mso-position-vertical-relative:line" o:gfxdata="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7S6bLdAAAACwEAAA8AAAAAAAAAAQAgAAAAIgAAAGRycy9kb3ducmV2LnhtbFBLAQIUABQAAAAI&#10;AIdO4kC1vQKa6AEAALsDAAAOAAAAAAAAAAEAIAAAACwBAABkcnMvZTJvRG9jLnhtbFBLBQYAAAAA&#10;BgAGAFkBAACGBQAAAAA=&#10;" filled="f" strokecolor="#c00000" strokeweight="2pt">
            <v:stroke joinstyle="round"/>
          </v:rect>
        </w:pict>
      </w:r>
      <w:r w:rsidR="00516283">
        <w:rPr>
          <w:rFonts w:ascii="Arial Unicode MS" w:eastAsia="Arial Unicode MS" w:hAnsi="Arial Unicode MS" w:cs="Arial Unicode MS" w:hint="eastAsia"/>
          <w:lang w:val="zh-TW" w:eastAsia="zh-TW"/>
        </w:rPr>
        <w:t>右上角点击</w:t>
      </w:r>
      <w:r w:rsidR="00516283">
        <w:rPr>
          <w:noProof/>
        </w:rPr>
        <w:drawing>
          <wp:inline distT="0" distB="0" distL="0" distR="0">
            <wp:extent cx="428625" cy="323850"/>
            <wp:effectExtent l="0" t="0" r="0" b="0"/>
            <wp:docPr id="1073741872" name="officeArt object" descr="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descr="图片 36"/>
                    <pic:cNvPicPr>
                      <a:picLocks noChangeAspect="1"/>
                    </pic:cNvPicPr>
                  </pic:nvPicPr>
                  <pic:blipFill>
                    <a:blip r:embed="rId86" cstate="print"/>
                    <a:stretch>
                      <a:fillRect/>
                    </a:stretch>
                  </pic:blipFill>
                  <pic:spPr>
                    <a:xfrm>
                      <a:off x="0" y="0"/>
                      <a:ext cx="428625" cy="323850"/>
                    </a:xfrm>
                    <a:prstGeom prst="rect">
                      <a:avLst/>
                    </a:prstGeom>
                    <a:ln w="12700" cap="flat">
                      <a:noFill/>
                      <a:miter lim="400000"/>
                      <a:headEnd/>
                      <a:tailEnd/>
                    </a:ln>
                    <a:effectLst/>
                  </pic:spPr>
                </pic:pic>
              </a:graphicData>
            </a:graphic>
          </wp:inline>
        </w:drawing>
      </w:r>
      <w:r w:rsidR="00516283">
        <w:rPr>
          <w:rFonts w:ascii="Arial Unicode MS" w:eastAsia="Arial Unicode MS" w:hAnsi="Arial Unicode MS" w:cs="Arial Unicode MS" w:hint="eastAsia"/>
          <w:lang w:val="zh-TW" w:eastAsia="zh-TW"/>
        </w:rPr>
        <w:t>进入报警设置页面，可对温度、湿度、</w:t>
      </w:r>
      <w:r w:rsidR="00516283">
        <w:t>CO2</w:t>
      </w:r>
      <w:r w:rsidR="00516283">
        <w:rPr>
          <w:rFonts w:ascii="Arial Unicode MS" w:eastAsia="Arial Unicode MS" w:hAnsi="Arial Unicode MS" w:cs="Arial Unicode MS" w:hint="eastAsia"/>
          <w:lang w:val="zh-TW" w:eastAsia="zh-TW"/>
        </w:rPr>
        <w:t>等报警开关及报警上下限设置。</w:t>
      </w:r>
      <w:r w:rsidR="00516283">
        <w:rPr>
          <w:rFonts w:hint="eastAsia"/>
        </w:rPr>
        <w:t xml:space="preserve">Tap </w:t>
      </w:r>
      <w:r w:rsidR="00516283">
        <w:rPr>
          <w:noProof/>
        </w:rPr>
        <w:drawing>
          <wp:inline distT="0" distB="0" distL="114300" distR="114300">
            <wp:extent cx="428625" cy="323850"/>
            <wp:effectExtent l="0" t="0" r="9525" b="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86" cstate="print"/>
                    <a:stretch>
                      <a:fillRect/>
                    </a:stretch>
                  </pic:blipFill>
                  <pic:spPr>
                    <a:xfrm>
                      <a:off x="0" y="0"/>
                      <a:ext cx="428625" cy="323850"/>
                    </a:xfrm>
                    <a:prstGeom prst="rect">
                      <a:avLst/>
                    </a:prstGeom>
                    <a:noFill/>
                    <a:ln>
                      <a:noFill/>
                    </a:ln>
                  </pic:spPr>
                </pic:pic>
              </a:graphicData>
            </a:graphic>
          </wp:inline>
        </w:drawing>
      </w:r>
      <w:r w:rsidR="00516283">
        <w:rPr>
          <w:rFonts w:hint="eastAsia"/>
        </w:rPr>
        <w:t xml:space="preserve"> on the upper right corner to enter the alarm setting page, you can switch on/off the alarm and the day/night MIN and MAX alarm limits for temperature, humidity, CO2, VPD and PAR. </w:t>
      </w:r>
    </w:p>
    <w:p w:rsidR="0086731B" w:rsidRDefault="0086731B">
      <w:pPr>
        <w:rPr>
          <w:rFonts w:ascii="Arial Unicode MS" w:hAnsi="Arial Unicode MS"/>
          <w:lang w:val="zh-TW" w:eastAsia="zh-TW"/>
        </w:rPr>
      </w:pPr>
    </w:p>
    <w:p w:rsidR="0086731B" w:rsidRDefault="00516283">
      <w:r>
        <w:rPr>
          <w:noProof/>
        </w:rPr>
        <w:lastRenderedPageBreak/>
        <w:drawing>
          <wp:inline distT="152400" distB="152400" distL="152400" distR="152400">
            <wp:extent cx="5270500" cy="3088005"/>
            <wp:effectExtent l="0" t="0" r="0" b="0"/>
            <wp:docPr id="1073741874" name="officeArt object" descr="Screenshot_20221124_151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descr="Screenshot_20221124_151508.png"/>
                    <pic:cNvPicPr>
                      <a:picLocks noChangeAspect="1"/>
                    </pic:cNvPicPr>
                  </pic:nvPicPr>
                  <pic:blipFill>
                    <a:blip r:embed="rId87"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r>
        <w:rPr>
          <w:noProof/>
        </w:rPr>
        <w:drawing>
          <wp:inline distT="152400" distB="152400" distL="152400" distR="152400">
            <wp:extent cx="5270500" cy="3088005"/>
            <wp:effectExtent l="0" t="0" r="6350" b="17145"/>
            <wp:docPr id="1073741875" name="officeArt object" descr="Screenshot_20221124_1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descr="Screenshot_20221124_151517.png"/>
                    <pic:cNvPicPr>
                      <a:picLocks noChangeAspect="1"/>
                    </pic:cNvPicPr>
                  </pic:nvPicPr>
                  <pic:blipFill>
                    <a:blip r:embed="rId88"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516283">
      <w:r>
        <w:rPr>
          <w:noProof/>
        </w:rPr>
        <w:lastRenderedPageBreak/>
        <w:drawing>
          <wp:inline distT="152400" distB="152400" distL="152400" distR="152400">
            <wp:extent cx="5270500" cy="3088005"/>
            <wp:effectExtent l="0" t="0" r="0" b="0"/>
            <wp:docPr id="1073741876" name="officeArt object" descr="Screenshot_20221124_15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descr="Screenshot_20221124_151525.png"/>
                    <pic:cNvPicPr>
                      <a:picLocks noChangeAspect="1"/>
                    </pic:cNvPicPr>
                  </pic:nvPicPr>
                  <pic:blipFill>
                    <a:blip r:embed="rId89"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516283">
      <w:pPr>
        <w:rPr>
          <w:rFonts w:ascii="Segoe UI" w:eastAsia="Segoe UI" w:hAnsi="Segoe UI" w:cs="Segoe UI"/>
          <w:color w:val="2A2B2E"/>
          <w:u w:color="2A2B2E"/>
          <w:shd w:val="clear" w:color="auto" w:fill="FFFFFF"/>
          <w:lang w:val="zh-TW" w:eastAsia="zh-TW"/>
        </w:rPr>
      </w:pPr>
      <w:r>
        <w:rPr>
          <w:lang w:eastAsia="zh-TW"/>
        </w:rPr>
        <w:t>B.</w:t>
      </w:r>
      <w:r>
        <w:rPr>
          <w:rFonts w:ascii="Arial Unicode MS" w:eastAsia="Arial Unicode MS" w:hAnsi="Arial Unicode MS" w:cs="Arial Unicode MS" w:hint="eastAsia"/>
          <w:lang w:val="zh-TW" w:eastAsia="zh-TW"/>
        </w:rPr>
        <w:t>标记全部已读：点击后所有信息将全部已读。</w:t>
      </w:r>
      <w:r>
        <w:rPr>
          <w:rFonts w:hint="eastAsia"/>
        </w:rPr>
        <w:t>Read All: All messages will be read when you click on them.</w:t>
      </w:r>
    </w:p>
    <w:p w:rsidR="0086731B" w:rsidRDefault="00516283">
      <w:pPr>
        <w:rPr>
          <w:rFonts w:ascii="Calibri" w:hAnsi="Calibri" w:cs="Calibri"/>
          <w:lang w:eastAsia="zh-TW"/>
        </w:rPr>
      </w:pPr>
      <w:r>
        <w:rPr>
          <w:color w:val="2A2B2E"/>
          <w:u w:color="2A2B2E"/>
          <w:shd w:val="clear" w:color="auto" w:fill="FFFFFF"/>
          <w:lang w:val="zh-TW" w:eastAsia="zh-TW"/>
        </w:rPr>
        <w:t>C.</w:t>
      </w:r>
      <w:r>
        <w:rPr>
          <w:rFonts w:ascii="Segoe UI" w:eastAsia="Segoe UI" w:hAnsi="Segoe UI" w:cs="Segoe UI"/>
          <w:color w:val="2A2B2E"/>
          <w:u w:color="2A2B2E"/>
          <w:shd w:val="clear" w:color="auto" w:fill="FFFFFF"/>
          <w:lang w:val="zh-TW" w:eastAsia="zh-TW"/>
        </w:rPr>
        <w:t>筛选条件</w:t>
      </w:r>
      <w:r>
        <w:rPr>
          <w:rFonts w:ascii="Segoe UI" w:eastAsia="Segoe UI" w:hAnsi="Segoe UI" w:cs="Segoe UI"/>
          <w:color w:val="2A2B2E"/>
          <w:u w:color="2A2B2E"/>
          <w:shd w:val="clear" w:color="auto" w:fill="FFFFFF"/>
          <w:lang w:eastAsia="zh-TW"/>
        </w:rPr>
        <w:t xml:space="preserve">: </w:t>
      </w:r>
      <w:r>
        <w:rPr>
          <w:rFonts w:ascii="Arial Unicode MS" w:eastAsia="Arial Unicode MS" w:hAnsi="Arial Unicode MS" w:cs="Arial Unicode MS" w:hint="eastAsia"/>
          <w:lang w:val="zh-TW" w:eastAsia="zh-TW"/>
        </w:rPr>
        <w:t>下拉可按设备，温度，湿度，</w:t>
      </w:r>
      <w:r>
        <w:rPr>
          <w:lang w:eastAsia="zh-TW"/>
        </w:rPr>
        <w:t>CO2</w:t>
      </w:r>
      <w:r>
        <w:rPr>
          <w:rFonts w:ascii="Arial Unicode MS" w:eastAsia="Arial Unicode MS" w:hAnsi="Arial Unicode MS" w:cs="Arial Unicode MS" w:hint="eastAsia"/>
          <w:lang w:val="zh-TW" w:eastAsia="zh-TW"/>
        </w:rPr>
        <w:t>等过滤相关报警信息</w:t>
      </w:r>
      <w:r>
        <w:rPr>
          <w:rFonts w:ascii="Calibri" w:hAnsi="Calibri" w:cs="Calibri" w:hint="eastAsia"/>
          <w:lang w:eastAsia="zh-TW"/>
        </w:rPr>
        <w:t>Filter by: Scroll down to filter alarm information by device, temperature, humidity, CO2, etc.</w:t>
      </w:r>
    </w:p>
    <w:p w:rsidR="0086731B" w:rsidRDefault="0086731B">
      <w:pPr>
        <w:rPr>
          <w:lang w:eastAsia="zh-TW"/>
        </w:rPr>
      </w:pPr>
    </w:p>
    <w:p w:rsidR="0086731B" w:rsidRDefault="00516283">
      <w:pPr>
        <w:rPr>
          <w:rFonts w:ascii="Arial Unicode MS" w:eastAsia="Arial Unicode MS" w:hAnsi="Arial Unicode MS" w:cs="Arial Unicode MS"/>
          <w:lang w:val="zh-TW" w:eastAsia="zh-TW"/>
        </w:rPr>
      </w:pPr>
      <w:r>
        <w:rPr>
          <w:noProof/>
        </w:rPr>
        <w:drawing>
          <wp:inline distT="0" distB="0" distL="0" distR="0">
            <wp:extent cx="171450" cy="161925"/>
            <wp:effectExtent l="0" t="0" r="0" b="0"/>
            <wp:docPr id="1073741877" name="officeArt object" descr="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descr="图片 34"/>
                    <pic:cNvPicPr>
                      <a:picLocks noChangeAspect="1"/>
                    </pic:cNvPicPr>
                  </pic:nvPicPr>
                  <pic:blipFill>
                    <a:blip r:embed="rId90" cstate="print"/>
                    <a:stretch>
                      <a:fillRect/>
                    </a:stretch>
                  </pic:blipFill>
                  <pic:spPr>
                    <a:xfrm>
                      <a:off x="0" y="0"/>
                      <a:ext cx="171450" cy="161925"/>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表示信息未读，点击后已读，红色标记将消失。</w:t>
      </w:r>
    </w:p>
    <w:p w:rsidR="0086731B" w:rsidRDefault="00516283">
      <w:r>
        <w:rPr>
          <w:noProof/>
        </w:rPr>
        <w:drawing>
          <wp:inline distT="0" distB="0" distL="114300" distR="114300">
            <wp:extent cx="171450" cy="161925"/>
            <wp:effectExtent l="0" t="0" r="0" b="9525"/>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ChangeAspect="1"/>
                    </pic:cNvPicPr>
                  </pic:nvPicPr>
                  <pic:blipFill>
                    <a:blip r:embed="rId90" cstate="print"/>
                    <a:stretch>
                      <a:fillRect/>
                    </a:stretch>
                  </pic:blipFill>
                  <pic:spPr>
                    <a:xfrm>
                      <a:off x="0" y="0"/>
                      <a:ext cx="171450" cy="161925"/>
                    </a:xfrm>
                    <a:prstGeom prst="rect">
                      <a:avLst/>
                    </a:prstGeom>
                    <a:noFill/>
                    <a:ln>
                      <a:noFill/>
                    </a:ln>
                  </pic:spPr>
                </pic:pic>
              </a:graphicData>
            </a:graphic>
          </wp:inline>
        </w:drawing>
      </w:r>
      <w:r>
        <w:rPr>
          <w:rFonts w:hint="eastAsia"/>
        </w:rPr>
        <w:t>Indicates that the alarm message has not been read, and the red mark will disappear when it has been read after clicking.</w:t>
      </w:r>
    </w:p>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86731B"/>
    <w:p w:rsidR="0086731B" w:rsidRDefault="00516283">
      <w:pPr>
        <w:pStyle w:val="2"/>
        <w:rPr>
          <w:rFonts w:eastAsia="Calibri" w:cs="Calibri"/>
        </w:rPr>
      </w:pPr>
      <w:bookmarkStart w:id="235" w:name="_Toc120540417"/>
      <w:bookmarkStart w:id="236" w:name="_Toc121835882"/>
      <w:bookmarkStart w:id="237" w:name="_Toc14"/>
      <w:r>
        <w:lastRenderedPageBreak/>
        <w:t>APP</w:t>
      </w:r>
      <w:r>
        <w:rPr>
          <w:rFonts w:ascii="宋体" w:eastAsia="宋体" w:hAnsi="宋体" w:cs="宋体" w:hint="eastAsia"/>
          <w:b w:val="0"/>
          <w:bCs w:val="0"/>
          <w:lang w:val="zh-TW" w:eastAsia="zh-TW"/>
        </w:rPr>
        <w:t>设置</w:t>
      </w:r>
      <w:bookmarkEnd w:id="235"/>
      <w:bookmarkEnd w:id="236"/>
      <w:bookmarkEnd w:id="237"/>
    </w:p>
    <w:p w:rsidR="0086731B" w:rsidRDefault="00516283">
      <w:pPr>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打开</w:t>
      </w:r>
      <w:r>
        <w:t>APP</w:t>
      </w:r>
      <w:r>
        <w:rPr>
          <w:rFonts w:ascii="Arial Unicode MS" w:eastAsia="Arial Unicode MS" w:hAnsi="Arial Unicode MS" w:cs="Arial Unicode MS" w:hint="eastAsia"/>
          <w:lang w:val="zh-TW" w:eastAsia="zh-TW"/>
        </w:rPr>
        <w:t>，</w:t>
      </w:r>
      <w:r>
        <w:rPr>
          <w:rFonts w:ascii="Arial Unicode MS" w:eastAsia="Arial Unicode MS" w:hAnsi="Arial Unicode MS" w:cs="Arial Unicode MS" w:hint="eastAsia"/>
          <w:lang w:val="zh-CN"/>
        </w:rPr>
        <w:t>设备列表界面右上角的</w:t>
      </w:r>
      <w:r>
        <w:rPr>
          <w:noProof/>
        </w:rPr>
        <w:drawing>
          <wp:inline distT="0" distB="0" distL="0" distR="0">
            <wp:extent cx="385445" cy="324485"/>
            <wp:effectExtent l="0" t="0" r="0" b="0"/>
            <wp:docPr id="1073741879" name="officeArt object" descr="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descr="图片 23"/>
                    <pic:cNvPicPr>
                      <a:picLocks noChangeAspect="1"/>
                    </pic:cNvPicPr>
                  </pic:nvPicPr>
                  <pic:blipFill>
                    <a:blip r:embed="rId50" cstate="print"/>
                    <a:stretch>
                      <a:fillRect/>
                    </a:stretch>
                  </pic:blipFill>
                  <pic:spPr>
                    <a:xfrm>
                      <a:off x="0" y="0"/>
                      <a:ext cx="385446" cy="324485"/>
                    </a:xfrm>
                    <a:prstGeom prst="rect">
                      <a:avLst/>
                    </a:prstGeom>
                    <a:ln w="12700" cap="flat">
                      <a:noFill/>
                      <a:miter lim="400000"/>
                      <a:headEnd/>
                      <a:tailEnd/>
                    </a:ln>
                    <a:effectLst/>
                  </pic:spPr>
                </pic:pic>
              </a:graphicData>
            </a:graphic>
          </wp:inline>
        </w:drawing>
      </w:r>
      <w:r>
        <w:rPr>
          <w:rFonts w:ascii="Arial Unicode MS" w:eastAsia="Arial Unicode MS" w:hAnsi="Arial Unicode MS" w:cs="Arial Unicode MS" w:hint="eastAsia"/>
          <w:lang w:val="zh-TW" w:eastAsia="zh-TW"/>
        </w:rPr>
        <w:t>进入</w:t>
      </w:r>
      <w:r>
        <w:t>APP</w:t>
      </w:r>
      <w:r>
        <w:rPr>
          <w:rFonts w:ascii="Arial Unicode MS" w:eastAsia="Arial Unicode MS" w:hAnsi="Arial Unicode MS" w:cs="Arial Unicode MS" w:hint="eastAsia"/>
          <w:lang w:val="zh-TW" w:eastAsia="zh-TW"/>
        </w:rPr>
        <w:t>设置页面。</w:t>
      </w:r>
    </w:p>
    <w:p w:rsidR="0086731B" w:rsidRDefault="00516283">
      <w:r>
        <w:rPr>
          <w:rFonts w:hint="eastAsia"/>
        </w:rPr>
        <w:t xml:space="preserve">Log in the APP, tap the </w:t>
      </w:r>
      <w:r>
        <w:rPr>
          <w:noProof/>
        </w:rPr>
        <w:drawing>
          <wp:inline distT="0" distB="0" distL="0" distR="0">
            <wp:extent cx="385445" cy="324485"/>
            <wp:effectExtent l="0" t="0" r="14605" b="18415"/>
            <wp:docPr id="107" name="officeArt object" descr="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fficeArt object" descr="图片 23"/>
                    <pic:cNvPicPr>
                      <a:picLocks noChangeAspect="1"/>
                    </pic:cNvPicPr>
                  </pic:nvPicPr>
                  <pic:blipFill>
                    <a:blip r:embed="rId50" cstate="print"/>
                    <a:stretch>
                      <a:fillRect/>
                    </a:stretch>
                  </pic:blipFill>
                  <pic:spPr>
                    <a:xfrm>
                      <a:off x="0" y="0"/>
                      <a:ext cx="385446" cy="324485"/>
                    </a:xfrm>
                    <a:prstGeom prst="rect">
                      <a:avLst/>
                    </a:prstGeom>
                    <a:ln w="12700" cap="flat">
                      <a:noFill/>
                      <a:miter lim="400000"/>
                      <a:headEnd/>
                      <a:tailEnd/>
                    </a:ln>
                    <a:effectLst/>
                  </pic:spPr>
                </pic:pic>
              </a:graphicData>
            </a:graphic>
          </wp:inline>
        </w:drawing>
      </w:r>
      <w:r>
        <w:rPr>
          <w:rFonts w:hint="eastAsia"/>
        </w:rPr>
        <w:t xml:space="preserve"> to enter the APP setting page.</w:t>
      </w:r>
    </w:p>
    <w:p w:rsidR="0086731B" w:rsidRDefault="0086731B"/>
    <w:p w:rsidR="0086731B" w:rsidRDefault="00516283">
      <w:pPr>
        <w:rPr>
          <w:rFonts w:ascii="Arial Unicode MS" w:hAnsi="Arial Unicode MS"/>
          <w:lang w:val="zh-TW" w:eastAsia="zh-TW"/>
        </w:rPr>
      </w:pPr>
      <w:r>
        <w:rPr>
          <w:rFonts w:ascii="Arial Unicode MS" w:eastAsia="Arial Unicode MS" w:hAnsi="Arial Unicode MS" w:cs="Arial Unicode MS" w:hint="eastAsia"/>
          <w:lang w:val="zh-TW" w:eastAsia="zh-TW"/>
        </w:rPr>
        <w:t>可设置语言、温度单位、</w:t>
      </w:r>
      <w:r>
        <w:t>EC</w:t>
      </w:r>
      <w:r>
        <w:rPr>
          <w:rFonts w:ascii="Arial Unicode MS" w:eastAsia="Arial Unicode MS" w:hAnsi="Arial Unicode MS" w:cs="Arial Unicode MS" w:hint="eastAsia"/>
          <w:lang w:val="zh-TW" w:eastAsia="zh-TW"/>
        </w:rPr>
        <w:t>单位、时间格式等。</w:t>
      </w:r>
    </w:p>
    <w:p w:rsidR="0086731B" w:rsidRDefault="00516283">
      <w:pPr>
        <w:rPr>
          <w:rFonts w:ascii="Arial Unicode MS" w:hAnsi="Arial Unicode MS"/>
          <w:lang w:val="zh-TW" w:eastAsia="zh-TW"/>
        </w:rPr>
      </w:pPr>
      <w:r>
        <w:rPr>
          <w:rFonts w:ascii="Arial Unicode MS" w:hAnsi="Arial Unicode MS" w:hint="eastAsia"/>
        </w:rPr>
        <w:t>S</w:t>
      </w:r>
      <w:r>
        <w:rPr>
          <w:rFonts w:ascii="Arial Unicode MS" w:hAnsi="Arial Unicode MS" w:hint="eastAsia"/>
          <w:lang w:val="zh-TW" w:eastAsia="zh-TW"/>
        </w:rPr>
        <w:t>e</w:t>
      </w:r>
      <w:r>
        <w:rPr>
          <w:rFonts w:ascii="Arial Unicode MS" w:hAnsi="Arial Unicode MS" w:hint="eastAsia"/>
        </w:rPr>
        <w:t>lect the</w:t>
      </w:r>
      <w:r>
        <w:rPr>
          <w:rFonts w:ascii="Arial Unicode MS" w:hAnsi="Arial Unicode MS" w:hint="eastAsia"/>
          <w:lang w:val="zh-TW" w:eastAsia="zh-TW"/>
        </w:rPr>
        <w:t xml:space="preserve"> language, temperature unit, EC unit, and time format.</w:t>
      </w:r>
    </w:p>
    <w:p w:rsidR="0086731B" w:rsidRDefault="00516283">
      <w:r>
        <w:rPr>
          <w:noProof/>
        </w:rPr>
        <w:drawing>
          <wp:inline distT="152400" distB="152400" distL="152400" distR="152400">
            <wp:extent cx="5270500" cy="3088005"/>
            <wp:effectExtent l="0" t="0" r="0" b="0"/>
            <wp:docPr id="1073741880" name="officeArt object" descr="Screenshot_20221124_10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descr="Screenshot_20221124_105113.png"/>
                    <pic:cNvPicPr>
                      <a:picLocks noChangeAspect="1"/>
                    </pic:cNvPicPr>
                  </pic:nvPicPr>
                  <pic:blipFill>
                    <a:blip r:embed="rId91" cstate="print"/>
                    <a:stretch>
                      <a:fillRect/>
                    </a:stretch>
                  </pic:blipFill>
                  <pic:spPr>
                    <a:xfrm>
                      <a:off x="0" y="0"/>
                      <a:ext cx="5270500" cy="3088184"/>
                    </a:xfrm>
                    <a:prstGeom prst="rect">
                      <a:avLst/>
                    </a:prstGeom>
                    <a:ln w="12700" cap="flat">
                      <a:noFill/>
                      <a:miter lim="400000"/>
                      <a:headEnd/>
                      <a:tailEnd/>
                    </a:ln>
                    <a:effectLst/>
                  </pic:spPr>
                </pic:pic>
              </a:graphicData>
            </a:graphic>
          </wp:inline>
        </w:drawing>
      </w:r>
    </w:p>
    <w:p w:rsidR="0086731B" w:rsidRDefault="0086731B">
      <w:pPr>
        <w:jc w:val="left"/>
      </w:pPr>
    </w:p>
    <w:p w:rsidR="0086731B" w:rsidRDefault="00516283">
      <w:pPr>
        <w:jc w:val="left"/>
      </w:pPr>
      <w:r>
        <w:rPr>
          <w:rFonts w:ascii="Arial Unicode MS" w:eastAsia="Arial Unicode MS" w:hAnsi="Arial Unicode MS" w:cs="Arial Unicode MS" w:hint="eastAsia"/>
          <w:lang w:val="zh-TW" w:eastAsia="zh-TW"/>
        </w:rPr>
        <w:t>温度单位</w:t>
      </w:r>
      <w:r>
        <w:t xml:space="preserve">: </w:t>
      </w:r>
      <w:r>
        <w:rPr>
          <w:rFonts w:ascii="Arial Unicode MS" w:eastAsia="Arial Unicode MS" w:hAnsi="Arial Unicode MS" w:cs="Arial Unicode MS" w:hint="eastAsia"/>
          <w:lang w:val="zh-TW" w:eastAsia="zh-TW"/>
        </w:rPr>
        <w:t>可根据用户的需求选择温度单位</w:t>
      </w:r>
    </w:p>
    <w:p w:rsidR="0086731B" w:rsidRDefault="00516283">
      <w:pPr>
        <w:jc w:val="left"/>
      </w:pPr>
      <w:r>
        <w:t>EC</w:t>
      </w:r>
      <w:r>
        <w:rPr>
          <w:rFonts w:ascii="Arial Unicode MS" w:eastAsia="Arial Unicode MS" w:hAnsi="Arial Unicode MS" w:cs="Arial Unicode MS" w:hint="eastAsia"/>
          <w:lang w:val="zh-TW" w:eastAsia="zh-TW"/>
        </w:rPr>
        <w:t>单位</w:t>
      </w:r>
      <w:r>
        <w:t xml:space="preserve">: </w:t>
      </w:r>
      <w:r>
        <w:rPr>
          <w:rFonts w:ascii="Arial Unicode MS" w:eastAsia="Arial Unicode MS" w:hAnsi="Arial Unicode MS" w:cs="Arial Unicode MS" w:hint="eastAsia"/>
          <w:lang w:val="zh-TW" w:eastAsia="zh-TW"/>
        </w:rPr>
        <w:t>可根据用户的需求选择</w:t>
      </w:r>
      <w:r>
        <w:t>EC</w:t>
      </w:r>
      <w:r>
        <w:rPr>
          <w:rFonts w:ascii="Arial Unicode MS" w:eastAsia="Arial Unicode MS" w:hAnsi="Arial Unicode MS" w:cs="Arial Unicode MS" w:hint="eastAsia"/>
          <w:lang w:val="zh-TW" w:eastAsia="zh-TW"/>
        </w:rPr>
        <w:t>单位</w:t>
      </w:r>
    </w:p>
    <w:p w:rsidR="0086731B" w:rsidRDefault="00516283">
      <w:pPr>
        <w:jc w:val="left"/>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时间格式</w:t>
      </w:r>
      <w:r>
        <w:t>:</w:t>
      </w:r>
      <w:r>
        <w:rPr>
          <w:rFonts w:ascii="Arial Unicode MS" w:eastAsia="Arial Unicode MS" w:hAnsi="Arial Unicode MS" w:cs="Arial Unicode MS" w:hint="eastAsia"/>
          <w:lang w:val="zh-TW" w:eastAsia="zh-TW"/>
        </w:rPr>
        <w:t>可根据用户的需求选择时间格式</w:t>
      </w:r>
    </w:p>
    <w:p w:rsidR="0086731B" w:rsidRDefault="00516283">
      <w:pPr>
        <w:jc w:val="left"/>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Temperature unit: </w:t>
      </w:r>
      <w:r>
        <w:rPr>
          <w:rFonts w:ascii="Arial Unicode MS" w:eastAsia="Arial Unicode MS" w:hAnsi="Arial Unicode MS" w:cs="Arial Unicode MS" w:hint="eastAsia"/>
        </w:rPr>
        <w:t>Select</w:t>
      </w:r>
      <w:r>
        <w:rPr>
          <w:rFonts w:ascii="Arial Unicode MS" w:eastAsia="Arial Unicode MS" w:hAnsi="Arial Unicode MS" w:cs="Arial Unicode MS" w:hint="eastAsia"/>
          <w:lang w:val="zh-TW" w:eastAsia="zh-TW"/>
        </w:rPr>
        <w:t xml:space="preserve"> temperature unit according to the user's </w:t>
      </w:r>
      <w:r>
        <w:rPr>
          <w:rFonts w:ascii="Arial Unicode MS" w:eastAsia="Arial Unicode MS" w:hAnsi="Arial Unicode MS" w:cs="Arial Unicode MS" w:hint="eastAsia"/>
        </w:rPr>
        <w:t>need</w:t>
      </w:r>
      <w:r>
        <w:rPr>
          <w:rFonts w:ascii="Arial Unicode MS" w:eastAsia="Arial Unicode MS" w:hAnsi="Arial Unicode MS" w:cs="Arial Unicode MS" w:hint="eastAsia"/>
          <w:lang w:val="zh-TW" w:eastAsia="zh-TW"/>
        </w:rPr>
        <w:t>s</w:t>
      </w:r>
    </w:p>
    <w:p w:rsidR="0086731B" w:rsidRDefault="00516283">
      <w:pPr>
        <w:jc w:val="left"/>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EC unit: Select an EC unit based on user </w:t>
      </w:r>
      <w:r>
        <w:rPr>
          <w:rFonts w:ascii="Arial Unicode MS" w:eastAsia="Arial Unicode MS" w:hAnsi="Arial Unicode MS" w:cs="Arial Unicode MS" w:hint="eastAsia"/>
        </w:rPr>
        <w:t>need</w:t>
      </w:r>
      <w:r>
        <w:rPr>
          <w:rFonts w:ascii="Arial Unicode MS" w:eastAsia="Arial Unicode MS" w:hAnsi="Arial Unicode MS" w:cs="Arial Unicode MS" w:hint="eastAsia"/>
          <w:lang w:val="zh-TW" w:eastAsia="zh-TW"/>
        </w:rPr>
        <w:t>s</w:t>
      </w:r>
    </w:p>
    <w:p w:rsidR="0086731B" w:rsidRDefault="00516283">
      <w:pPr>
        <w:jc w:val="left"/>
        <w:rPr>
          <w:rFonts w:ascii="Arial Unicode MS" w:eastAsia="Arial Unicode MS" w:hAnsi="Arial Unicode MS" w:cs="Arial Unicode MS"/>
          <w:lang w:val="zh-TW" w:eastAsia="zh-TW"/>
        </w:rPr>
      </w:pPr>
      <w:r>
        <w:rPr>
          <w:rFonts w:ascii="Arial Unicode MS" w:eastAsia="Arial Unicode MS" w:hAnsi="Arial Unicode MS" w:cs="Arial Unicode MS" w:hint="eastAsia"/>
          <w:lang w:val="zh-TW" w:eastAsia="zh-TW"/>
        </w:rPr>
        <w:t xml:space="preserve">Time format: </w:t>
      </w:r>
      <w:r>
        <w:rPr>
          <w:rFonts w:ascii="Arial Unicode MS" w:eastAsia="Arial Unicode MS" w:hAnsi="Arial Unicode MS" w:cs="Arial Unicode MS" w:hint="eastAsia"/>
        </w:rPr>
        <w:t>S</w:t>
      </w:r>
      <w:r>
        <w:rPr>
          <w:rFonts w:ascii="Arial Unicode MS" w:eastAsia="Arial Unicode MS" w:hAnsi="Arial Unicode MS" w:cs="Arial Unicode MS" w:hint="eastAsia"/>
          <w:lang w:val="zh-TW" w:eastAsia="zh-TW"/>
        </w:rPr>
        <w:t>elect</w:t>
      </w:r>
      <w:r>
        <w:rPr>
          <w:rFonts w:ascii="Arial Unicode MS" w:eastAsia="Arial Unicode MS" w:hAnsi="Arial Unicode MS" w:cs="Arial Unicode MS" w:hint="eastAsia"/>
        </w:rPr>
        <w:t xml:space="preserve"> the </w:t>
      </w:r>
      <w:r>
        <w:rPr>
          <w:rFonts w:ascii="Arial Unicode MS" w:eastAsia="Arial Unicode MS" w:hAnsi="Arial Unicode MS" w:cs="Arial Unicode MS" w:hint="eastAsia"/>
          <w:lang w:val="zh-TW" w:eastAsia="zh-TW"/>
        </w:rPr>
        <w:t xml:space="preserve">time format according to the user's </w:t>
      </w:r>
      <w:r>
        <w:rPr>
          <w:rFonts w:ascii="Arial Unicode MS" w:eastAsia="Arial Unicode MS" w:hAnsi="Arial Unicode MS" w:cs="Arial Unicode MS" w:hint="eastAsia"/>
        </w:rPr>
        <w:t>need</w:t>
      </w:r>
      <w:r>
        <w:rPr>
          <w:rFonts w:ascii="Arial Unicode MS" w:eastAsia="Arial Unicode MS" w:hAnsi="Arial Unicode MS" w:cs="Arial Unicode MS" w:hint="eastAsia"/>
          <w:lang w:val="zh-TW" w:eastAsia="zh-TW"/>
        </w:rPr>
        <w:t>s</w:t>
      </w:r>
    </w:p>
    <w:p w:rsidR="0086731B" w:rsidRDefault="0086731B"/>
    <w:p w:rsidR="0086731B" w:rsidRDefault="0086731B">
      <w:pPr>
        <w:ind w:firstLineChars="200" w:firstLine="420"/>
      </w:pPr>
    </w:p>
    <w:sectPr w:rsidR="0086731B" w:rsidSect="0086731B">
      <w:headerReference w:type="default" r:id="rId92"/>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1FB2" w:rsidRDefault="00881FB2" w:rsidP="0086731B">
      <w:r>
        <w:separator/>
      </w:r>
    </w:p>
  </w:endnote>
  <w:endnote w:type="continuationSeparator" w:id="1">
    <w:p w:rsidR="00881FB2" w:rsidRDefault="00881FB2" w:rsidP="0086731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正纤黑简体">
    <w:altName w:val="黑体"/>
    <w:charset w:val="86"/>
    <w:family w:val="auto"/>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everMind-Regular">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方正正中黑简体">
    <w:altName w:val="黑体"/>
    <w:charset w:val="86"/>
    <w:family w:val="auto"/>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9711569"/>
    </w:sdtPr>
    <w:sdtContent>
      <w:p w:rsidR="00DB4657" w:rsidRDefault="00D71466">
        <w:pPr>
          <w:pStyle w:val="a5"/>
          <w:jc w:val="right"/>
        </w:pPr>
        <w:r w:rsidRPr="00D71466">
          <w:fldChar w:fldCharType="begin"/>
        </w:r>
        <w:r w:rsidR="00DB4657">
          <w:instrText>PAGE   \* MERGEFORMAT</w:instrText>
        </w:r>
        <w:r w:rsidRPr="00D71466">
          <w:fldChar w:fldCharType="separate"/>
        </w:r>
        <w:r w:rsidR="0062133B" w:rsidRPr="0062133B">
          <w:rPr>
            <w:noProof/>
            <w:lang w:val="zh-CN"/>
          </w:rPr>
          <w:t>39</w:t>
        </w:r>
        <w:r>
          <w:rPr>
            <w:lang w:val="zh-CN"/>
          </w:rPr>
          <w:fldChar w:fldCharType="end"/>
        </w:r>
      </w:p>
    </w:sdtContent>
  </w:sdt>
  <w:p w:rsidR="00DB4657" w:rsidRDefault="00DB4657">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1FB2" w:rsidRDefault="00881FB2" w:rsidP="0086731B">
      <w:r>
        <w:separator/>
      </w:r>
    </w:p>
  </w:footnote>
  <w:footnote w:type="continuationSeparator" w:id="1">
    <w:p w:rsidR="00881FB2" w:rsidRDefault="00881FB2" w:rsidP="0086731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657" w:rsidRDefault="00DB4657">
    <w:pPr>
      <w:pStyle w:val="a6"/>
      <w:rPr>
        <w:rFonts w:ascii="方正正中黑简体" w:eastAsia="方正正中黑简体"/>
        <w:sz w:val="32"/>
        <w:szCs w:val="32"/>
      </w:rPr>
    </w:pPr>
    <w:r>
      <w:rPr>
        <w:rFonts w:ascii="方正正中黑简体" w:eastAsia="方正正中黑简体" w:hint="eastAsia"/>
        <w:sz w:val="32"/>
        <w:szCs w:val="32"/>
      </w:rPr>
      <w:t>BeHive-E环境控制主机使用说明书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71D3F60"/>
    <w:multiLevelType w:val="singleLevel"/>
    <w:tmpl w:val="871D3F60"/>
    <w:lvl w:ilvl="0">
      <w:start w:val="3"/>
      <w:numFmt w:val="upperLetter"/>
      <w:lvlText w:val="%1."/>
      <w:lvlJc w:val="left"/>
      <w:pPr>
        <w:tabs>
          <w:tab w:val="left" w:pos="312"/>
        </w:tabs>
      </w:pPr>
    </w:lvl>
  </w:abstractNum>
  <w:abstractNum w:abstractNumId="1">
    <w:nsid w:val="9935BF8E"/>
    <w:multiLevelType w:val="multilevel"/>
    <w:tmpl w:val="9935BF8E"/>
    <w:lvl w:ilvl="0">
      <w:start w:val="1"/>
      <w:numFmt w:val="decimal"/>
      <w:pStyle w:val="1"/>
      <w:lvlText w:val="%1."/>
      <w:lvlJc w:val="left"/>
      <w:pPr>
        <w:ind w:left="432" w:hanging="432"/>
      </w:pPr>
      <w:rPr>
        <w:rFonts w:hint="default"/>
      </w:rPr>
    </w:lvl>
    <w:lvl w:ilvl="1">
      <w:start w:val="1"/>
      <w:numFmt w:val="decimal"/>
      <w:pStyle w:val="2"/>
      <w:lvlText w:val="%1.%2."/>
      <w:lvlJc w:val="left"/>
      <w:pPr>
        <w:ind w:left="717" w:hanging="575"/>
      </w:pPr>
      <w:rPr>
        <w:rFonts w:hint="default"/>
      </w:rPr>
    </w:lvl>
    <w:lvl w:ilvl="2">
      <w:start w:val="1"/>
      <w:numFmt w:val="decimal"/>
      <w:pStyle w:val="3"/>
      <w:lvlText w:val="%1.%2.%3."/>
      <w:lvlJc w:val="left"/>
      <w:pPr>
        <w:ind w:left="720" w:hanging="720"/>
      </w:pPr>
      <w:rPr>
        <w:rFonts w:hint="default"/>
        <w:sz w:val="24"/>
        <w:szCs w:val="24"/>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2">
    <w:nsid w:val="0CFC69E0"/>
    <w:multiLevelType w:val="singleLevel"/>
    <w:tmpl w:val="0CFC69E0"/>
    <w:lvl w:ilvl="0">
      <w:start w:val="5"/>
      <w:numFmt w:val="upperLetter"/>
      <w:lvlText w:val="%1."/>
      <w:lvlJc w:val="left"/>
      <w:pPr>
        <w:tabs>
          <w:tab w:val="left" w:pos="312"/>
        </w:tabs>
      </w:pPr>
    </w:lvl>
  </w:abstractNum>
  <w:abstractNum w:abstractNumId="3">
    <w:nsid w:val="2F7A8E0E"/>
    <w:multiLevelType w:val="singleLevel"/>
    <w:tmpl w:val="2F7A8E0E"/>
    <w:lvl w:ilvl="0">
      <w:start w:val="5"/>
      <w:numFmt w:val="upperLetter"/>
      <w:lvlText w:val="%1."/>
      <w:lvlJc w:val="left"/>
      <w:pPr>
        <w:tabs>
          <w:tab w:val="left" w:pos="312"/>
        </w:tabs>
      </w:pPr>
    </w:lvl>
  </w:abstractNum>
  <w:abstractNum w:abstractNumId="4">
    <w:nsid w:val="5AE7A8E5"/>
    <w:multiLevelType w:val="singleLevel"/>
    <w:tmpl w:val="5AE7A8E5"/>
    <w:lvl w:ilvl="0">
      <w:start w:val="1"/>
      <w:numFmt w:val="upperLetter"/>
      <w:lvlText w:val="%1."/>
      <w:lvlJc w:val="left"/>
      <w:pPr>
        <w:tabs>
          <w:tab w:val="left" w:pos="312"/>
        </w:tabs>
      </w:pPr>
    </w:lvl>
  </w:abstractNum>
  <w:num w:numId="1">
    <w:abstractNumId w:val="1"/>
  </w:num>
  <w:num w:numId="2">
    <w:abstractNumId w:val="4"/>
  </w:num>
  <w:num w:numId="3">
    <w:abstractNumId w:val="0"/>
  </w:num>
  <w:num w:numId="4">
    <w:abstractNumId w:val="3"/>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vincent">
    <w15:presenceInfo w15:providerId="None" w15:userId="vincent"/>
  </w15:person>
  <w15:person w15:author="防滑很防滑">
    <w15:presenceInfo w15:providerId="WPS Office" w15:userId="24865200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noPunctuationKerning/>
  <w:characterSpacingControl w:val="compressPunctuation"/>
  <w:hdrShapeDefaults>
    <o:shapedefaults v:ext="edit" spidmax="21506"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YjJjYTlkYTAxNjA0ZTcwMTViMjBiNDM0YTk1YjRiYWYifQ=="/>
  </w:docVars>
  <w:rsids>
    <w:rsidRoot w:val="0063781B"/>
    <w:rsid w:val="000029B7"/>
    <w:rsid w:val="0002179A"/>
    <w:rsid w:val="00035E35"/>
    <w:rsid w:val="00037672"/>
    <w:rsid w:val="00050ECD"/>
    <w:rsid w:val="0007025D"/>
    <w:rsid w:val="000A475D"/>
    <w:rsid w:val="000A6B0F"/>
    <w:rsid w:val="000B15F8"/>
    <w:rsid w:val="000C3B1E"/>
    <w:rsid w:val="000C74E7"/>
    <w:rsid w:val="000E2B2E"/>
    <w:rsid w:val="00111902"/>
    <w:rsid w:val="0012490E"/>
    <w:rsid w:val="00137947"/>
    <w:rsid w:val="00146972"/>
    <w:rsid w:val="00156EAB"/>
    <w:rsid w:val="001638CC"/>
    <w:rsid w:val="00164936"/>
    <w:rsid w:val="001830CC"/>
    <w:rsid w:val="0018785F"/>
    <w:rsid w:val="00195BBA"/>
    <w:rsid w:val="001B4625"/>
    <w:rsid w:val="001D149A"/>
    <w:rsid w:val="001F2805"/>
    <w:rsid w:val="002030B3"/>
    <w:rsid w:val="00215DD8"/>
    <w:rsid w:val="002167E9"/>
    <w:rsid w:val="00223AC8"/>
    <w:rsid w:val="00231130"/>
    <w:rsid w:val="00233886"/>
    <w:rsid w:val="00245B6E"/>
    <w:rsid w:val="00253E49"/>
    <w:rsid w:val="00257FAF"/>
    <w:rsid w:val="00267F0E"/>
    <w:rsid w:val="00283B8D"/>
    <w:rsid w:val="00285D6E"/>
    <w:rsid w:val="002C334D"/>
    <w:rsid w:val="002D2109"/>
    <w:rsid w:val="002E0532"/>
    <w:rsid w:val="002E0F8E"/>
    <w:rsid w:val="002F4B0D"/>
    <w:rsid w:val="00303397"/>
    <w:rsid w:val="00315B73"/>
    <w:rsid w:val="00324431"/>
    <w:rsid w:val="003371EC"/>
    <w:rsid w:val="00383515"/>
    <w:rsid w:val="0039211E"/>
    <w:rsid w:val="0039223A"/>
    <w:rsid w:val="00394E21"/>
    <w:rsid w:val="003952E4"/>
    <w:rsid w:val="003B2DF4"/>
    <w:rsid w:val="003C21C3"/>
    <w:rsid w:val="003D4A93"/>
    <w:rsid w:val="003D5B40"/>
    <w:rsid w:val="003F447C"/>
    <w:rsid w:val="00402268"/>
    <w:rsid w:val="0040723F"/>
    <w:rsid w:val="00415E0B"/>
    <w:rsid w:val="00451580"/>
    <w:rsid w:val="00461CB5"/>
    <w:rsid w:val="0047742C"/>
    <w:rsid w:val="0049221E"/>
    <w:rsid w:val="004D7D44"/>
    <w:rsid w:val="004E0D53"/>
    <w:rsid w:val="004F2A1E"/>
    <w:rsid w:val="005041CA"/>
    <w:rsid w:val="00516283"/>
    <w:rsid w:val="00523DEB"/>
    <w:rsid w:val="00531B32"/>
    <w:rsid w:val="00541D07"/>
    <w:rsid w:val="00564206"/>
    <w:rsid w:val="00587C4E"/>
    <w:rsid w:val="005966DC"/>
    <w:rsid w:val="005A684F"/>
    <w:rsid w:val="005B09EB"/>
    <w:rsid w:val="005E2C4C"/>
    <w:rsid w:val="006001A3"/>
    <w:rsid w:val="00606CA6"/>
    <w:rsid w:val="0062133B"/>
    <w:rsid w:val="0062535C"/>
    <w:rsid w:val="0063781B"/>
    <w:rsid w:val="0064280F"/>
    <w:rsid w:val="00644204"/>
    <w:rsid w:val="00647A8A"/>
    <w:rsid w:val="006522F7"/>
    <w:rsid w:val="006634BB"/>
    <w:rsid w:val="006752A2"/>
    <w:rsid w:val="00685C5A"/>
    <w:rsid w:val="00692063"/>
    <w:rsid w:val="00692468"/>
    <w:rsid w:val="006A3E2B"/>
    <w:rsid w:val="006C1C56"/>
    <w:rsid w:val="006C2B79"/>
    <w:rsid w:val="006C3234"/>
    <w:rsid w:val="006C5FD5"/>
    <w:rsid w:val="006D2C85"/>
    <w:rsid w:val="006E4E03"/>
    <w:rsid w:val="007049BB"/>
    <w:rsid w:val="00737527"/>
    <w:rsid w:val="00740B8E"/>
    <w:rsid w:val="007578EA"/>
    <w:rsid w:val="00770E9A"/>
    <w:rsid w:val="00775874"/>
    <w:rsid w:val="00777B16"/>
    <w:rsid w:val="00797564"/>
    <w:rsid w:val="007A3C6F"/>
    <w:rsid w:val="007C0270"/>
    <w:rsid w:val="007C2838"/>
    <w:rsid w:val="007E28B4"/>
    <w:rsid w:val="007E3C13"/>
    <w:rsid w:val="007E59AC"/>
    <w:rsid w:val="007F4D56"/>
    <w:rsid w:val="00811F83"/>
    <w:rsid w:val="008133B9"/>
    <w:rsid w:val="0086731B"/>
    <w:rsid w:val="00875C8C"/>
    <w:rsid w:val="00881FB2"/>
    <w:rsid w:val="00884966"/>
    <w:rsid w:val="00896D57"/>
    <w:rsid w:val="008B56F2"/>
    <w:rsid w:val="008D75F8"/>
    <w:rsid w:val="008E294F"/>
    <w:rsid w:val="008F0744"/>
    <w:rsid w:val="008F0BD7"/>
    <w:rsid w:val="008F19DA"/>
    <w:rsid w:val="009044CE"/>
    <w:rsid w:val="009124A8"/>
    <w:rsid w:val="00937B58"/>
    <w:rsid w:val="00952C02"/>
    <w:rsid w:val="00976E92"/>
    <w:rsid w:val="00992F85"/>
    <w:rsid w:val="009A535B"/>
    <w:rsid w:val="009A5646"/>
    <w:rsid w:val="009B4E86"/>
    <w:rsid w:val="009D5795"/>
    <w:rsid w:val="009D5AEA"/>
    <w:rsid w:val="009D65E8"/>
    <w:rsid w:val="009E06EE"/>
    <w:rsid w:val="00A13DF4"/>
    <w:rsid w:val="00A24A75"/>
    <w:rsid w:val="00A4049A"/>
    <w:rsid w:val="00A46366"/>
    <w:rsid w:val="00A60569"/>
    <w:rsid w:val="00A63F3F"/>
    <w:rsid w:val="00A71E59"/>
    <w:rsid w:val="00A755C0"/>
    <w:rsid w:val="00AA7E6E"/>
    <w:rsid w:val="00AB04F6"/>
    <w:rsid w:val="00AB0B5A"/>
    <w:rsid w:val="00AD3F58"/>
    <w:rsid w:val="00AF137F"/>
    <w:rsid w:val="00AF693C"/>
    <w:rsid w:val="00B157D5"/>
    <w:rsid w:val="00B21E96"/>
    <w:rsid w:val="00B42A50"/>
    <w:rsid w:val="00B46AAB"/>
    <w:rsid w:val="00B554DE"/>
    <w:rsid w:val="00B95F2A"/>
    <w:rsid w:val="00BA0F88"/>
    <w:rsid w:val="00BA116E"/>
    <w:rsid w:val="00BA79B5"/>
    <w:rsid w:val="00BB6B87"/>
    <w:rsid w:val="00BC1702"/>
    <w:rsid w:val="00BE247B"/>
    <w:rsid w:val="00BE7FEC"/>
    <w:rsid w:val="00BF399A"/>
    <w:rsid w:val="00BF46E5"/>
    <w:rsid w:val="00C01A3E"/>
    <w:rsid w:val="00C03CBF"/>
    <w:rsid w:val="00C33CA1"/>
    <w:rsid w:val="00C41792"/>
    <w:rsid w:val="00C62F36"/>
    <w:rsid w:val="00C63BEC"/>
    <w:rsid w:val="00C77023"/>
    <w:rsid w:val="00C840B2"/>
    <w:rsid w:val="00C943C8"/>
    <w:rsid w:val="00CA485D"/>
    <w:rsid w:val="00D01998"/>
    <w:rsid w:val="00D01ED0"/>
    <w:rsid w:val="00D065FC"/>
    <w:rsid w:val="00D46EF1"/>
    <w:rsid w:val="00D523D5"/>
    <w:rsid w:val="00D56A96"/>
    <w:rsid w:val="00D62624"/>
    <w:rsid w:val="00D6340E"/>
    <w:rsid w:val="00D71466"/>
    <w:rsid w:val="00D7400C"/>
    <w:rsid w:val="00D87671"/>
    <w:rsid w:val="00DA32C9"/>
    <w:rsid w:val="00DB3CB6"/>
    <w:rsid w:val="00DB4657"/>
    <w:rsid w:val="00DB480E"/>
    <w:rsid w:val="00DD2291"/>
    <w:rsid w:val="00DD7EFF"/>
    <w:rsid w:val="00DE5600"/>
    <w:rsid w:val="00DF1860"/>
    <w:rsid w:val="00DF33B8"/>
    <w:rsid w:val="00E161F9"/>
    <w:rsid w:val="00E24482"/>
    <w:rsid w:val="00E31D18"/>
    <w:rsid w:val="00E41254"/>
    <w:rsid w:val="00E46A01"/>
    <w:rsid w:val="00E807E0"/>
    <w:rsid w:val="00E83319"/>
    <w:rsid w:val="00E867AB"/>
    <w:rsid w:val="00EA72DA"/>
    <w:rsid w:val="00EB4292"/>
    <w:rsid w:val="00EC01F4"/>
    <w:rsid w:val="00ED2536"/>
    <w:rsid w:val="00EE553E"/>
    <w:rsid w:val="00F03F23"/>
    <w:rsid w:val="00F118D6"/>
    <w:rsid w:val="00F26C5D"/>
    <w:rsid w:val="00F517A6"/>
    <w:rsid w:val="00F6799D"/>
    <w:rsid w:val="00F7196A"/>
    <w:rsid w:val="00F775BB"/>
    <w:rsid w:val="00F91776"/>
    <w:rsid w:val="00F924F8"/>
    <w:rsid w:val="00F97F39"/>
    <w:rsid w:val="00FD2D93"/>
    <w:rsid w:val="00FD6F56"/>
    <w:rsid w:val="05C02BAE"/>
    <w:rsid w:val="06823015"/>
    <w:rsid w:val="0B472137"/>
    <w:rsid w:val="0B971310"/>
    <w:rsid w:val="0D9F3D69"/>
    <w:rsid w:val="0DBF06AB"/>
    <w:rsid w:val="0E611858"/>
    <w:rsid w:val="103A670E"/>
    <w:rsid w:val="124315D0"/>
    <w:rsid w:val="14117786"/>
    <w:rsid w:val="158226E9"/>
    <w:rsid w:val="228B59A2"/>
    <w:rsid w:val="22F369D5"/>
    <w:rsid w:val="23BC326A"/>
    <w:rsid w:val="27F154AD"/>
    <w:rsid w:val="28DE3C83"/>
    <w:rsid w:val="3093225A"/>
    <w:rsid w:val="345E3ECA"/>
    <w:rsid w:val="36462DDA"/>
    <w:rsid w:val="3C7E77FF"/>
    <w:rsid w:val="3F106FC1"/>
    <w:rsid w:val="40B57826"/>
    <w:rsid w:val="44D22496"/>
    <w:rsid w:val="4E8642F1"/>
    <w:rsid w:val="4F021AD7"/>
    <w:rsid w:val="50973649"/>
    <w:rsid w:val="510559A1"/>
    <w:rsid w:val="52EF12C9"/>
    <w:rsid w:val="5486504B"/>
    <w:rsid w:val="55C37BD9"/>
    <w:rsid w:val="58DF5113"/>
    <w:rsid w:val="593F543B"/>
    <w:rsid w:val="5A1B7FE4"/>
    <w:rsid w:val="5F903C99"/>
    <w:rsid w:val="61BC0D33"/>
    <w:rsid w:val="656E147A"/>
    <w:rsid w:val="67281F92"/>
    <w:rsid w:val="673B2E61"/>
    <w:rsid w:val="68B323F8"/>
    <w:rsid w:val="69231D25"/>
    <w:rsid w:val="6BD6020E"/>
    <w:rsid w:val="6DA823F7"/>
    <w:rsid w:val="6E7D2BC3"/>
    <w:rsid w:val="6EB56801"/>
    <w:rsid w:val="718F3339"/>
    <w:rsid w:val="74862DDB"/>
    <w:rsid w:val="749D6191"/>
    <w:rsid w:val="76CC17F4"/>
    <w:rsid w:val="77AB2D6B"/>
    <w:rsid w:val="783026CE"/>
    <w:rsid w:val="7A1B4635"/>
    <w:rsid w:val="7B480278"/>
    <w:rsid w:val="7B6535A2"/>
    <w:rsid w:val="7FBE7C9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fillcolor="white">
      <v:fill color="white"/>
    </o:shapedefaults>
    <o:shapelayout v:ext="edit">
      <o:idmap v:ext="edit" data="1"/>
      <o:rules v:ext="edit">
        <o:r id="V:Rule23" type="connector" idref="#_x0000_s1071"/>
        <o:r id="V:Rule24" type="connector" idref="#_x0000_s1046"/>
        <o:r id="V:Rule25" type="connector" idref="#_x0000_s1044"/>
        <o:r id="V:Rule26" type="connector" idref="#_x0000_s1031"/>
        <o:r id="V:Rule27" type="connector" idref="#_x0000_s1037"/>
        <o:r id="V:Rule28" type="connector" idref="#_x0000_s1042"/>
        <o:r id="V:Rule29" type="connector" idref="#_x0000_s1050"/>
        <o:r id="V:Rule30" type="connector" idref="#_x0000_s1076"/>
        <o:r id="V:Rule31" type="connector" idref="#_x0000_s1035"/>
        <o:r id="V:Rule32" type="connector" idref="#_x0000_s1062"/>
        <o:r id="V:Rule33" type="connector" idref="#_x0000_s1060"/>
        <o:r id="V:Rule34" type="connector" idref="#_x0000_s1064"/>
        <o:r id="V:Rule35" type="connector" idref="#_x0000_s1029"/>
        <o:r id="V:Rule36" type="connector" idref="#_x0000_s1048"/>
        <o:r id="V:Rule37" type="connector" idref="#_x0000_s1039"/>
        <o:r id="V:Rule38" type="connector" idref="#_x0000_s1043"/>
        <o:r id="V:Rule39" type="connector" idref="#_x0000_s1063"/>
        <o:r id="V:Rule40" type="connector" idref="#_x0000_s1041"/>
        <o:r id="V:Rule41" type="connector" idref="#_x0000_s1072"/>
        <o:r id="V:Rule42" type="connector" idref="#_x0000_s1033"/>
        <o:r id="V:Rule43" type="connector" idref="#_x0000_s1070"/>
        <o:r id="V:Rule44"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731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qFormat/>
    <w:rsid w:val="0086731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6731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731B"/>
    <w:pPr>
      <w:keepNext/>
      <w:keepLines/>
      <w:numPr>
        <w:ilvl w:val="2"/>
        <w:numId w:val="1"/>
      </w:numPr>
      <w:spacing w:before="260" w:after="260" w:line="413" w:lineRule="auto"/>
      <w:outlineLvl w:val="2"/>
    </w:pPr>
    <w:rPr>
      <w:b/>
      <w:sz w:val="32"/>
    </w:rPr>
  </w:style>
  <w:style w:type="paragraph" w:styleId="4">
    <w:name w:val="heading 4"/>
    <w:basedOn w:val="a"/>
    <w:next w:val="a"/>
    <w:link w:val="4Char"/>
    <w:uiPriority w:val="9"/>
    <w:semiHidden/>
    <w:unhideWhenUsed/>
    <w:qFormat/>
    <w:rsid w:val="0086731B"/>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Char"/>
    <w:uiPriority w:val="9"/>
    <w:semiHidden/>
    <w:unhideWhenUsed/>
    <w:qFormat/>
    <w:rsid w:val="0086731B"/>
    <w:pPr>
      <w:keepNext/>
      <w:keepLines/>
      <w:numPr>
        <w:ilvl w:val="4"/>
        <w:numId w:val="1"/>
      </w:numPr>
      <w:spacing w:before="280" w:after="290" w:line="372" w:lineRule="auto"/>
      <w:outlineLvl w:val="4"/>
    </w:pPr>
    <w:rPr>
      <w:b/>
      <w:sz w:val="28"/>
    </w:rPr>
  </w:style>
  <w:style w:type="paragraph" w:styleId="6">
    <w:name w:val="heading 6"/>
    <w:basedOn w:val="a"/>
    <w:next w:val="a"/>
    <w:link w:val="6Char"/>
    <w:uiPriority w:val="9"/>
    <w:semiHidden/>
    <w:unhideWhenUsed/>
    <w:qFormat/>
    <w:rsid w:val="0086731B"/>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link w:val="7Char"/>
    <w:uiPriority w:val="9"/>
    <w:semiHidden/>
    <w:unhideWhenUsed/>
    <w:qFormat/>
    <w:rsid w:val="0086731B"/>
    <w:pPr>
      <w:keepNext/>
      <w:keepLines/>
      <w:numPr>
        <w:ilvl w:val="6"/>
        <w:numId w:val="1"/>
      </w:numPr>
      <w:spacing w:before="240" w:after="64" w:line="317" w:lineRule="auto"/>
      <w:outlineLvl w:val="6"/>
    </w:pPr>
    <w:rPr>
      <w:b/>
      <w:sz w:val="24"/>
    </w:rPr>
  </w:style>
  <w:style w:type="paragraph" w:styleId="8">
    <w:name w:val="heading 8"/>
    <w:basedOn w:val="a"/>
    <w:next w:val="a"/>
    <w:link w:val="8Char"/>
    <w:uiPriority w:val="9"/>
    <w:semiHidden/>
    <w:unhideWhenUsed/>
    <w:qFormat/>
    <w:rsid w:val="0086731B"/>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Char"/>
    <w:uiPriority w:val="9"/>
    <w:semiHidden/>
    <w:unhideWhenUsed/>
    <w:qFormat/>
    <w:rsid w:val="0086731B"/>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rsid w:val="0086731B"/>
    <w:pPr>
      <w:jc w:val="left"/>
    </w:pPr>
  </w:style>
  <w:style w:type="paragraph" w:styleId="30">
    <w:name w:val="toc 3"/>
    <w:basedOn w:val="a"/>
    <w:next w:val="a"/>
    <w:uiPriority w:val="39"/>
    <w:semiHidden/>
    <w:unhideWhenUsed/>
    <w:qFormat/>
    <w:rsid w:val="0086731B"/>
    <w:pPr>
      <w:widowControl/>
      <w:spacing w:after="100" w:line="276" w:lineRule="auto"/>
      <w:ind w:left="440"/>
      <w:jc w:val="left"/>
    </w:pPr>
    <w:rPr>
      <w:kern w:val="0"/>
      <w:sz w:val="22"/>
    </w:rPr>
  </w:style>
  <w:style w:type="paragraph" w:styleId="a4">
    <w:name w:val="Balloon Text"/>
    <w:basedOn w:val="a"/>
    <w:link w:val="Char"/>
    <w:uiPriority w:val="99"/>
    <w:semiHidden/>
    <w:unhideWhenUsed/>
    <w:qFormat/>
    <w:rsid w:val="0086731B"/>
    <w:rPr>
      <w:sz w:val="18"/>
      <w:szCs w:val="18"/>
    </w:rPr>
  </w:style>
  <w:style w:type="paragraph" w:styleId="a5">
    <w:name w:val="footer"/>
    <w:basedOn w:val="a"/>
    <w:link w:val="Char0"/>
    <w:uiPriority w:val="99"/>
    <w:unhideWhenUsed/>
    <w:qFormat/>
    <w:rsid w:val="0086731B"/>
    <w:pPr>
      <w:tabs>
        <w:tab w:val="center" w:pos="4153"/>
        <w:tab w:val="right" w:pos="8306"/>
      </w:tabs>
      <w:snapToGrid w:val="0"/>
      <w:jc w:val="left"/>
    </w:pPr>
    <w:rPr>
      <w:sz w:val="18"/>
      <w:szCs w:val="18"/>
    </w:rPr>
  </w:style>
  <w:style w:type="paragraph" w:styleId="a6">
    <w:name w:val="header"/>
    <w:basedOn w:val="a"/>
    <w:link w:val="Char1"/>
    <w:uiPriority w:val="99"/>
    <w:unhideWhenUsed/>
    <w:qFormat/>
    <w:rsid w:val="0086731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86731B"/>
    <w:pPr>
      <w:widowControl/>
      <w:spacing w:after="100" w:line="276" w:lineRule="auto"/>
      <w:jc w:val="left"/>
    </w:pPr>
    <w:rPr>
      <w:kern w:val="0"/>
      <w:sz w:val="22"/>
    </w:rPr>
  </w:style>
  <w:style w:type="paragraph" w:styleId="20">
    <w:name w:val="toc 2"/>
    <w:basedOn w:val="a"/>
    <w:next w:val="a"/>
    <w:uiPriority w:val="39"/>
    <w:unhideWhenUsed/>
    <w:qFormat/>
    <w:rsid w:val="0086731B"/>
    <w:pPr>
      <w:widowControl/>
      <w:spacing w:after="100" w:line="276" w:lineRule="auto"/>
      <w:ind w:left="220"/>
      <w:jc w:val="left"/>
    </w:pPr>
    <w:rPr>
      <w:kern w:val="0"/>
      <w:sz w:val="22"/>
    </w:rPr>
  </w:style>
  <w:style w:type="table" w:styleId="a7">
    <w:name w:val="Table Grid"/>
    <w:basedOn w:val="a1"/>
    <w:uiPriority w:val="59"/>
    <w:qFormat/>
    <w:rsid w:val="008673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qFormat/>
    <w:rsid w:val="0086731B"/>
    <w:rPr>
      <w:color w:val="0000FF" w:themeColor="hyperlink"/>
      <w:u w:val="single"/>
    </w:rPr>
  </w:style>
  <w:style w:type="character" w:customStyle="1" w:styleId="Char1">
    <w:name w:val="页眉 Char"/>
    <w:basedOn w:val="a0"/>
    <w:link w:val="a6"/>
    <w:uiPriority w:val="99"/>
    <w:qFormat/>
    <w:rsid w:val="0086731B"/>
    <w:rPr>
      <w:sz w:val="18"/>
      <w:szCs w:val="18"/>
    </w:rPr>
  </w:style>
  <w:style w:type="character" w:customStyle="1" w:styleId="Char0">
    <w:name w:val="页脚 Char"/>
    <w:basedOn w:val="a0"/>
    <w:link w:val="a5"/>
    <w:uiPriority w:val="99"/>
    <w:qFormat/>
    <w:rsid w:val="0086731B"/>
    <w:rPr>
      <w:sz w:val="18"/>
      <w:szCs w:val="18"/>
    </w:rPr>
  </w:style>
  <w:style w:type="character" w:customStyle="1" w:styleId="1Char">
    <w:name w:val="标题 1 Char"/>
    <w:basedOn w:val="a0"/>
    <w:link w:val="1"/>
    <w:qFormat/>
    <w:rsid w:val="0086731B"/>
    <w:rPr>
      <w:b/>
      <w:bCs/>
      <w:kern w:val="44"/>
      <w:sz w:val="44"/>
      <w:szCs w:val="44"/>
    </w:rPr>
  </w:style>
  <w:style w:type="character" w:customStyle="1" w:styleId="2Char">
    <w:name w:val="标题 2 Char"/>
    <w:basedOn w:val="a0"/>
    <w:link w:val="2"/>
    <w:uiPriority w:val="9"/>
    <w:qFormat/>
    <w:rsid w:val="0086731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86731B"/>
    <w:rPr>
      <w:b/>
      <w:sz w:val="32"/>
    </w:rPr>
  </w:style>
  <w:style w:type="character" w:customStyle="1" w:styleId="4Char">
    <w:name w:val="标题 4 Char"/>
    <w:basedOn w:val="a0"/>
    <w:link w:val="4"/>
    <w:uiPriority w:val="9"/>
    <w:semiHidden/>
    <w:qFormat/>
    <w:rsid w:val="0086731B"/>
    <w:rPr>
      <w:rFonts w:ascii="Arial" w:eastAsia="黑体" w:hAnsi="Arial"/>
      <w:b/>
      <w:sz w:val="28"/>
    </w:rPr>
  </w:style>
  <w:style w:type="character" w:customStyle="1" w:styleId="5Char">
    <w:name w:val="标题 5 Char"/>
    <w:basedOn w:val="a0"/>
    <w:link w:val="5"/>
    <w:uiPriority w:val="9"/>
    <w:semiHidden/>
    <w:qFormat/>
    <w:rsid w:val="0086731B"/>
    <w:rPr>
      <w:b/>
      <w:sz w:val="28"/>
    </w:rPr>
  </w:style>
  <w:style w:type="character" w:customStyle="1" w:styleId="6Char">
    <w:name w:val="标题 6 Char"/>
    <w:basedOn w:val="a0"/>
    <w:link w:val="6"/>
    <w:uiPriority w:val="9"/>
    <w:semiHidden/>
    <w:qFormat/>
    <w:rsid w:val="0086731B"/>
    <w:rPr>
      <w:rFonts w:ascii="Arial" w:eastAsia="黑体" w:hAnsi="Arial"/>
      <w:b/>
      <w:sz w:val="24"/>
    </w:rPr>
  </w:style>
  <w:style w:type="character" w:customStyle="1" w:styleId="7Char">
    <w:name w:val="标题 7 Char"/>
    <w:basedOn w:val="a0"/>
    <w:link w:val="7"/>
    <w:uiPriority w:val="9"/>
    <w:semiHidden/>
    <w:qFormat/>
    <w:rsid w:val="0086731B"/>
    <w:rPr>
      <w:b/>
      <w:sz w:val="24"/>
    </w:rPr>
  </w:style>
  <w:style w:type="character" w:customStyle="1" w:styleId="8Char">
    <w:name w:val="标题 8 Char"/>
    <w:basedOn w:val="a0"/>
    <w:link w:val="8"/>
    <w:uiPriority w:val="9"/>
    <w:semiHidden/>
    <w:qFormat/>
    <w:rsid w:val="0086731B"/>
    <w:rPr>
      <w:rFonts w:ascii="Arial" w:eastAsia="黑体" w:hAnsi="Arial"/>
      <w:sz w:val="24"/>
    </w:rPr>
  </w:style>
  <w:style w:type="character" w:customStyle="1" w:styleId="9Char">
    <w:name w:val="标题 9 Char"/>
    <w:basedOn w:val="a0"/>
    <w:link w:val="9"/>
    <w:uiPriority w:val="9"/>
    <w:semiHidden/>
    <w:qFormat/>
    <w:rsid w:val="0086731B"/>
    <w:rPr>
      <w:rFonts w:ascii="Arial" w:eastAsia="黑体" w:hAnsi="Arial"/>
    </w:rPr>
  </w:style>
  <w:style w:type="character" w:customStyle="1" w:styleId="Char">
    <w:name w:val="批注框文本 Char"/>
    <w:basedOn w:val="a0"/>
    <w:link w:val="a4"/>
    <w:uiPriority w:val="99"/>
    <w:semiHidden/>
    <w:qFormat/>
    <w:rsid w:val="0086731B"/>
    <w:rPr>
      <w:sz w:val="18"/>
      <w:szCs w:val="18"/>
    </w:rPr>
  </w:style>
  <w:style w:type="paragraph" w:customStyle="1" w:styleId="TOC1">
    <w:name w:val="TOC 标题1"/>
    <w:basedOn w:val="1"/>
    <w:next w:val="a"/>
    <w:uiPriority w:val="39"/>
    <w:semiHidden/>
    <w:unhideWhenUsed/>
    <w:qFormat/>
    <w:rsid w:val="0086731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9">
    <w:name w:val="List Paragraph"/>
    <w:basedOn w:val="a"/>
    <w:uiPriority w:val="34"/>
    <w:qFormat/>
    <w:rsid w:val="0086731B"/>
    <w:pPr>
      <w:ind w:firstLineChars="200" w:firstLine="420"/>
    </w:pPr>
  </w:style>
  <w:style w:type="paragraph" w:styleId="aa">
    <w:name w:val="Revision"/>
    <w:hidden/>
    <w:uiPriority w:val="99"/>
    <w:unhideWhenUsed/>
    <w:rsid w:val="000029B7"/>
    <w:rPr>
      <w:rFonts w:asciiTheme="minorHAnsi" w:eastAsiaTheme="minorEastAsia" w:hAnsiTheme="minorHAnsi" w:cstheme="minorBidi"/>
      <w:kern w:val="2"/>
      <w:sz w:val="21"/>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ops>
  <customShpExts>
    <customShpInfo spid="_x0000_s1026"/>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BA5BBBB4-DD96-49F7-B854-4ABD9E51D3C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71</Pages>
  <Words>6449</Words>
  <Characters>36762</Characters>
  <Application>Microsoft Office Word</Application>
  <DocSecurity>0</DocSecurity>
  <Lines>306</Lines>
  <Paragraphs>86</Paragraphs>
  <ScaleCrop>false</ScaleCrop>
  <Company/>
  <LinksUpToDate>false</LinksUpToDate>
  <CharactersWithSpaces>43125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xb21cn</dc:creator>
  <cp:lastModifiedBy>DELL</cp:lastModifiedBy>
  <cp:revision>22</cp:revision>
  <dcterms:created xsi:type="dcterms:W3CDTF">2022-12-16T07:37:00Z</dcterms:created>
  <dcterms:modified xsi:type="dcterms:W3CDTF">2022-12-16T09:24:00Z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42CE368B965743ACA72E3CA848B5E9B5</vt:lpwstr>
  </property>
</Properties>
</file>